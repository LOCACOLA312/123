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24B33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C4BA7B7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D6DD633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9BF1748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2ECD3D6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28798CC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6FDC512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07DF9C9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D43F98" wp14:editId="2D98736D">
            <wp:extent cx="5450205" cy="311531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E48158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842C0F8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3F1C62F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D4CB59E" w14:textId="23E6C383" w:rsidR="000041A1" w:rsidRPr="000041A1" w:rsidRDefault="000041A1" w:rsidP="000041A1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041A1">
        <w:rPr>
          <w:rFonts w:ascii="Times New Roman" w:hAnsi="Times New Roman" w:cs="Times New Roman"/>
          <w:b/>
          <w:sz w:val="32"/>
          <w:szCs w:val="32"/>
        </w:rPr>
        <w:t>ПРАВИЛА ПРОЖИВАНИЯ В ЖК «ВАНДЕР ПАРК»</w:t>
      </w:r>
      <w:r w:rsidR="001F77A0">
        <w:rPr>
          <w:rFonts w:ascii="Times New Roman" w:hAnsi="Times New Roman" w:cs="Times New Roman"/>
          <w:b/>
          <w:sz w:val="32"/>
          <w:szCs w:val="32"/>
        </w:rPr>
        <w:t>,</w:t>
      </w:r>
    </w:p>
    <w:p w14:paraId="42E03F3F" w14:textId="120A6692" w:rsidR="000041A1" w:rsidRPr="000041A1" w:rsidRDefault="001F77A0" w:rsidP="000041A1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77A0">
        <w:rPr>
          <w:rFonts w:ascii="Times New Roman" w:hAnsi="Times New Roman" w:cs="Times New Roman"/>
          <w:b/>
          <w:sz w:val="24"/>
          <w:szCs w:val="24"/>
        </w:rPr>
        <w:t xml:space="preserve">РАСПОЛОЖЕННЫЙ </w:t>
      </w:r>
      <w:r w:rsidR="000041A1" w:rsidRPr="000041A1">
        <w:rPr>
          <w:rFonts w:ascii="Times New Roman" w:hAnsi="Times New Roman" w:cs="Times New Roman"/>
          <w:b/>
          <w:sz w:val="24"/>
          <w:szCs w:val="24"/>
        </w:rPr>
        <w:t>ПО АДРЕСУ:</w:t>
      </w:r>
    </w:p>
    <w:p w14:paraId="68AEAA94" w14:textId="77777777" w:rsidR="001F77A0" w:rsidRPr="001F77A0" w:rsidRDefault="001F77A0" w:rsidP="001F77A0">
      <w:pPr>
        <w:pStyle w:val="af9"/>
        <w:jc w:val="center"/>
        <w:rPr>
          <w:b/>
        </w:rPr>
      </w:pPr>
      <w:r w:rsidRPr="001F77A0">
        <w:rPr>
          <w:b/>
        </w:rPr>
        <w:t>Г.МОСКВА, РУБЛЕВСКОЕ ШОССЕ ДОМ 101</w:t>
      </w:r>
    </w:p>
    <w:p w14:paraId="0FD2D84B" w14:textId="77777777" w:rsidR="001F77A0" w:rsidRDefault="001F77A0" w:rsidP="001F77A0">
      <w:pPr>
        <w:pStyle w:val="af9"/>
        <w:spacing w:before="6"/>
        <w:jc w:val="both"/>
        <w:rPr>
          <w:sz w:val="15"/>
        </w:rPr>
      </w:pPr>
    </w:p>
    <w:p w14:paraId="2FE72D5A" w14:textId="7F90BC1A" w:rsidR="000041A1" w:rsidRPr="000041A1" w:rsidRDefault="000041A1" w:rsidP="000041A1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2C3AAE3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77FB476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93ADF38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29244B5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06293AB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0C7DEA3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EB4F30C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EDCF96A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E591A1E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B4BDD18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86DC6A6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66A9B7B" w14:textId="77777777" w:rsidR="000041A1" w:rsidRPr="000041A1" w:rsidRDefault="000041A1" w:rsidP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C0602BC" w14:textId="77777777" w:rsidR="00CF2A74" w:rsidRDefault="000041A1" w:rsidP="000041A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Москва 2024 год</w:t>
      </w:r>
    </w:p>
    <w:p w14:paraId="22DB9AF9" w14:textId="47066964" w:rsidR="000041A1" w:rsidRPr="000041A1" w:rsidRDefault="000041A1" w:rsidP="000041A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br w:type="page"/>
      </w:r>
    </w:p>
    <w:p w14:paraId="5DD4FB67" w14:textId="77777777" w:rsidR="000041A1" w:rsidRPr="006B2FA1" w:rsidRDefault="000041A1" w:rsidP="00B96A80">
      <w:pPr>
        <w:spacing w:after="0"/>
        <w:jc w:val="both"/>
        <w:rPr>
          <w:rFonts w:ascii="Times New Roman" w:hAnsi="Times New Roman" w:cs="Times New Roman"/>
          <w:caps/>
          <w:sz w:val="24"/>
          <w:szCs w:val="24"/>
        </w:rPr>
      </w:pPr>
      <w:r w:rsidRPr="006B2FA1">
        <w:rPr>
          <w:rFonts w:ascii="Times New Roman" w:hAnsi="Times New Roman" w:cs="Times New Roman"/>
          <w:caps/>
          <w:sz w:val="24"/>
          <w:szCs w:val="24"/>
        </w:rPr>
        <w:lastRenderedPageBreak/>
        <w:t>Содержание:</w:t>
      </w:r>
    </w:p>
    <w:p w14:paraId="4EBD7A0E" w14:textId="77777777" w:rsidR="000041A1" w:rsidRPr="006B2FA1" w:rsidRDefault="000041A1" w:rsidP="00B96A80">
      <w:pPr>
        <w:spacing w:after="0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6B61A9C1" w14:textId="77777777" w:rsidR="000041A1" w:rsidRPr="00B96A80" w:rsidRDefault="000041A1" w:rsidP="00B27EC4">
      <w:pPr>
        <w:spacing w:after="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B96A80">
        <w:rPr>
          <w:rFonts w:ascii="Times New Roman" w:hAnsi="Times New Roman" w:cs="Times New Roman"/>
          <w:sz w:val="24"/>
          <w:szCs w:val="24"/>
        </w:rPr>
        <w:t>Введение</w:t>
      </w:r>
    </w:p>
    <w:p w14:paraId="1CBA3B70" w14:textId="1A8BFB63" w:rsidR="000041A1" w:rsidRPr="00B96A80" w:rsidRDefault="00851EC9" w:rsidP="00FC49C0">
      <w:pPr>
        <w:numPr>
          <w:ilvl w:val="0"/>
          <w:numId w:val="37"/>
        </w:numPr>
        <w:spacing w:after="0"/>
        <w:ind w:left="0" w:firstLine="0"/>
        <w:contextualSpacing/>
        <w:jc w:val="both"/>
        <w:rPr>
          <w:rFonts w:ascii="Times New Roman" w:hAnsi="Times New Roman" w:cs="Times New Roman"/>
          <w:sz w:val="24"/>
          <w:szCs w:val="24"/>
        </w:rPr>
      </w:pPr>
      <w:ins w:id="0" w:author="Степанова Любовь Борисовна" w:date="2024-09-26T17:28:00Z">
        <w:r w:rsidRPr="00851EC9">
          <w:rPr>
            <w:rFonts w:ascii="Times New Roman" w:hAnsi="Times New Roman" w:cs="Times New Roman"/>
            <w:sz w:val="24"/>
            <w:szCs w:val="24"/>
          </w:rPr>
          <w:t>Термины и определения.</w:t>
        </w:r>
      </w:ins>
      <w:commentRangeStart w:id="1"/>
      <w:del w:id="2" w:author="Степанова Любовь Борисовна" w:date="2024-09-26T17:28:00Z">
        <w:r w:rsidR="00AE5070" w:rsidRPr="00851EC9" w:rsidDel="001E2AE9">
          <w:rPr>
            <w:rFonts w:ascii="Times New Roman" w:hAnsi="Times New Roman" w:cs="Times New Roman"/>
            <w:sz w:val="24"/>
            <w:szCs w:val="24"/>
          </w:rPr>
          <w:delText>О</w:delText>
        </w:r>
        <w:r w:rsidR="00E86200" w:rsidRPr="00851EC9" w:rsidDel="001E2AE9">
          <w:rPr>
            <w:rFonts w:ascii="Times New Roman" w:hAnsi="Times New Roman" w:cs="Times New Roman"/>
            <w:sz w:val="24"/>
            <w:szCs w:val="24"/>
          </w:rPr>
          <w:delText xml:space="preserve">БЩИЕ </w:delText>
        </w:r>
        <w:r w:rsidR="00E86200" w:rsidRPr="00B96A80" w:rsidDel="001E2AE9">
          <w:rPr>
            <w:rFonts w:ascii="Times New Roman" w:hAnsi="Times New Roman" w:cs="Times New Roman"/>
            <w:sz w:val="24"/>
            <w:szCs w:val="24"/>
          </w:rPr>
          <w:delText>ПОЛОЖЕНИЯ</w:delText>
        </w:r>
      </w:del>
    </w:p>
    <w:p w14:paraId="51EF0DD7" w14:textId="45163AE0" w:rsidR="00AE5070" w:rsidRPr="00B96A80" w:rsidRDefault="001E2AE9" w:rsidP="00FC49C0">
      <w:pPr>
        <w:numPr>
          <w:ilvl w:val="0"/>
          <w:numId w:val="37"/>
        </w:numPr>
        <w:spacing w:after="0"/>
        <w:ind w:left="0" w:firstLine="0"/>
        <w:contextualSpacing/>
        <w:jc w:val="both"/>
        <w:rPr>
          <w:rFonts w:ascii="Times New Roman" w:hAnsi="Times New Roman" w:cs="Times New Roman"/>
          <w:sz w:val="24"/>
          <w:szCs w:val="24"/>
        </w:rPr>
      </w:pPr>
      <w:ins w:id="3" w:author="Степанова Любовь Борисовна" w:date="2024-09-26T17:28:00Z">
        <w:r>
          <w:rPr>
            <w:rFonts w:ascii="Times New Roman" w:hAnsi="Times New Roman" w:cs="Times New Roman"/>
            <w:sz w:val="24"/>
            <w:szCs w:val="24"/>
          </w:rPr>
          <w:t>Общие положения.</w:t>
        </w:r>
      </w:ins>
      <w:del w:id="4" w:author="Степанова Любовь Борисовна" w:date="2024-09-26T17:28:00Z">
        <w:r w:rsidR="00E86200" w:rsidRPr="00B96A80" w:rsidDel="001E2AE9">
          <w:rPr>
            <w:rFonts w:ascii="Times New Roman" w:hAnsi="Times New Roman" w:cs="Times New Roman"/>
            <w:sz w:val="24"/>
            <w:szCs w:val="24"/>
          </w:rPr>
          <w:delText>ТЕРМИНЫ</w:delText>
        </w:r>
      </w:del>
    </w:p>
    <w:p w14:paraId="20C48355" w14:textId="37110A1A" w:rsidR="00E86200" w:rsidRPr="00B96A80" w:rsidDel="005318D8" w:rsidRDefault="00E86200" w:rsidP="00FC49C0">
      <w:pPr>
        <w:pStyle w:val="a7"/>
        <w:numPr>
          <w:ilvl w:val="0"/>
          <w:numId w:val="37"/>
        </w:numPr>
        <w:spacing w:after="0"/>
        <w:ind w:left="0" w:firstLine="0"/>
        <w:jc w:val="both"/>
        <w:rPr>
          <w:del w:id="5" w:author="Степанова Любовь Борисовна" w:date="2024-10-03T16:57:00Z"/>
          <w:rFonts w:ascii="Times New Roman" w:hAnsi="Times New Roman" w:cs="Times New Roman"/>
          <w:caps/>
          <w:sz w:val="24"/>
          <w:szCs w:val="24"/>
        </w:rPr>
      </w:pPr>
      <w:del w:id="6" w:author="Степанова Любовь Борисовна" w:date="2024-10-03T16:57:00Z">
        <w:r w:rsidRPr="00B96A80" w:rsidDel="005318D8">
          <w:rPr>
            <w:rFonts w:ascii="Times New Roman" w:hAnsi="Times New Roman" w:cs="Times New Roman"/>
            <w:caps/>
            <w:sz w:val="24"/>
            <w:szCs w:val="24"/>
          </w:rPr>
          <w:delText>О</w:delText>
        </w:r>
      </w:del>
      <w:del w:id="7" w:author="Степанова Любовь Борисовна" w:date="2024-09-26T17:30:00Z">
        <w:r w:rsidRPr="00B96A80" w:rsidDel="001E2AE9">
          <w:rPr>
            <w:rFonts w:ascii="Times New Roman" w:hAnsi="Times New Roman" w:cs="Times New Roman"/>
            <w:caps/>
            <w:sz w:val="24"/>
            <w:szCs w:val="24"/>
          </w:rPr>
          <w:delText>бщие правила проживания в жК</w:delText>
        </w:r>
      </w:del>
    </w:p>
    <w:p w14:paraId="00532C0B" w14:textId="3B89DB9E" w:rsidR="00E86200" w:rsidRPr="00FC49C0" w:rsidRDefault="00E86200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ins w:id="8" w:author="Степанова Любовь Борисовна" w:date="2024-10-30T12:16:00Z"/>
          <w:rFonts w:ascii="Times New Roman" w:hAnsi="Times New Roman" w:cs="Times New Roman"/>
          <w:sz w:val="24"/>
          <w:szCs w:val="24"/>
        </w:rPr>
      </w:pPr>
      <w:r w:rsidRPr="006B2FA1">
        <w:rPr>
          <w:rFonts w:ascii="Times New Roman" w:hAnsi="Times New Roman" w:cs="Times New Roman"/>
          <w:bCs/>
          <w:sz w:val="24"/>
          <w:szCs w:val="24"/>
        </w:rPr>
        <w:t>П</w:t>
      </w:r>
      <w:ins w:id="9" w:author="Степанова Любовь Борисовна" w:date="2024-09-26T17:30:00Z">
        <w:r w:rsidR="001E2AE9">
          <w:rPr>
            <w:rFonts w:ascii="Times New Roman" w:hAnsi="Times New Roman" w:cs="Times New Roman"/>
            <w:bCs/>
            <w:sz w:val="24"/>
            <w:szCs w:val="24"/>
          </w:rPr>
          <w:t>ользование жилыми и нежилыми помещениями.</w:t>
        </w:r>
      </w:ins>
      <w:del w:id="10" w:author="Степанова Любовь Борисовна" w:date="2024-09-26T17:30:00Z">
        <w:r w:rsidRPr="006B2FA1" w:rsidDel="001E2AE9">
          <w:rPr>
            <w:rFonts w:ascii="Times New Roman" w:hAnsi="Times New Roman" w:cs="Times New Roman"/>
            <w:bCs/>
            <w:sz w:val="24"/>
            <w:szCs w:val="24"/>
          </w:rPr>
          <w:delText>ОЛЬЗОВАНИЕ ЖИЛЫМИ И НЕЖИЛЫМИ ПОМЕЩЕНИЯМИ</w:delText>
        </w:r>
      </w:del>
    </w:p>
    <w:p w14:paraId="1100B13E" w14:textId="3784EFEA" w:rsidR="00FC49C0" w:rsidRPr="00FC49C0" w:rsidDel="00FC49C0" w:rsidRDefault="00FC49C0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del w:id="11" w:author="Степанова Любовь Борисовна" w:date="2024-10-30T12:18:00Z"/>
          <w:rFonts w:ascii="Times New Roman" w:hAnsi="Times New Roman" w:cs="Times New Roman"/>
          <w:sz w:val="24"/>
          <w:szCs w:val="24"/>
        </w:rPr>
      </w:pPr>
      <w:ins w:id="12" w:author="Степанова Любовь Борисовна" w:date="2024-10-30T12:16:00Z">
        <w:r w:rsidRPr="006B2FA1">
          <w:rPr>
            <w:rFonts w:ascii="Times New Roman" w:hAnsi="Times New Roman" w:cs="Times New Roman"/>
            <w:bCs/>
            <w:sz w:val="24"/>
            <w:szCs w:val="24"/>
          </w:rPr>
          <w:t>П</w:t>
        </w:r>
        <w:r>
          <w:rPr>
            <w:rFonts w:ascii="Times New Roman" w:hAnsi="Times New Roman" w:cs="Times New Roman"/>
            <w:bCs/>
            <w:sz w:val="24"/>
            <w:szCs w:val="24"/>
          </w:rPr>
          <w:t>равила содержания домашних животных.</w:t>
        </w:r>
      </w:ins>
    </w:p>
    <w:p w14:paraId="01F4BCA7" w14:textId="77777777" w:rsidR="00FC49C0" w:rsidRPr="00FC49C0" w:rsidRDefault="00FC49C0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ins w:id="13" w:author="Степанова Любовь Борисовна" w:date="2024-10-30T12:18:00Z"/>
          <w:rFonts w:ascii="Times New Roman" w:hAnsi="Times New Roman" w:cs="Times New Roman"/>
          <w:sz w:val="24"/>
          <w:szCs w:val="24"/>
        </w:rPr>
      </w:pPr>
    </w:p>
    <w:p w14:paraId="32B2413D" w14:textId="2650B835" w:rsidR="00FC49C0" w:rsidRPr="00FC49C0" w:rsidDel="00FC49C0" w:rsidRDefault="005318D8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del w:id="14" w:author="Степанова Любовь Борисовна" w:date="2024-10-30T12:17:00Z"/>
          <w:rFonts w:ascii="Times New Roman" w:hAnsi="Times New Roman" w:cs="Times New Roman"/>
          <w:sz w:val="24"/>
          <w:szCs w:val="24"/>
        </w:rPr>
      </w:pPr>
      <w:ins w:id="15" w:author="Степанова Любовь Борисовна" w:date="2024-10-03T16:57:00Z">
        <w:r w:rsidRPr="00FC49C0">
          <w:rPr>
            <w:rFonts w:ascii="Times New Roman" w:hAnsi="Times New Roman" w:cs="Times New Roman"/>
            <w:bCs/>
            <w:sz w:val="24"/>
            <w:szCs w:val="24"/>
          </w:rPr>
          <w:t xml:space="preserve">Правила </w:t>
        </w:r>
      </w:ins>
      <w:del w:id="16" w:author="Степанова Любовь Борисовна" w:date="2024-10-03T16:57:00Z">
        <w:r w:rsidR="00E86200" w:rsidRPr="00FC49C0" w:rsidDel="005318D8">
          <w:rPr>
            <w:rFonts w:ascii="Times New Roman" w:hAnsi="Times New Roman" w:cs="Times New Roman"/>
            <w:bCs/>
            <w:sz w:val="24"/>
            <w:szCs w:val="24"/>
          </w:rPr>
          <w:delText>П</w:delText>
        </w:r>
      </w:del>
      <w:ins w:id="17" w:author="Степанова Любовь Борисовна" w:date="2024-10-03T16:57:00Z">
        <w:r w:rsidRPr="00FC49C0">
          <w:rPr>
            <w:rFonts w:ascii="Times New Roman" w:hAnsi="Times New Roman" w:cs="Times New Roman"/>
            <w:bCs/>
            <w:sz w:val="24"/>
            <w:szCs w:val="24"/>
          </w:rPr>
          <w:t>п</w:t>
        </w:r>
      </w:ins>
      <w:ins w:id="18" w:author="Степанова Любовь Борисовна" w:date="2024-09-26T17:31:00Z">
        <w:r w:rsidR="001E2AE9" w:rsidRPr="00FC49C0">
          <w:rPr>
            <w:rFonts w:ascii="Times New Roman" w:hAnsi="Times New Roman" w:cs="Times New Roman"/>
            <w:bCs/>
            <w:sz w:val="24"/>
            <w:szCs w:val="24"/>
          </w:rPr>
          <w:t>ользовани</w:t>
        </w:r>
      </w:ins>
      <w:ins w:id="19" w:author="Степанова Любовь Борисовна" w:date="2024-10-03T16:57:00Z">
        <w:r w:rsidRPr="00FC49C0">
          <w:rPr>
            <w:rFonts w:ascii="Times New Roman" w:hAnsi="Times New Roman" w:cs="Times New Roman"/>
            <w:bCs/>
            <w:sz w:val="24"/>
            <w:szCs w:val="24"/>
          </w:rPr>
          <w:t>я</w:t>
        </w:r>
      </w:ins>
      <w:ins w:id="20" w:author="Степанова Любовь Борисовна" w:date="2024-09-26T17:31:00Z">
        <w:r w:rsidR="001E2AE9" w:rsidRPr="00FC49C0">
          <w:rPr>
            <w:rFonts w:ascii="Times New Roman" w:hAnsi="Times New Roman" w:cs="Times New Roman"/>
            <w:bCs/>
            <w:sz w:val="24"/>
            <w:szCs w:val="24"/>
          </w:rPr>
          <w:t xml:space="preserve"> общим имуществом</w:t>
        </w:r>
      </w:ins>
      <w:ins w:id="21" w:author="Степанова Любовь Борисовна" w:date="2024-09-26T17:38:00Z">
        <w:r w:rsidR="001E2AE9" w:rsidRPr="00FC49C0">
          <w:rPr>
            <w:rFonts w:ascii="Times New Roman" w:hAnsi="Times New Roman" w:cs="Times New Roman"/>
            <w:bCs/>
            <w:sz w:val="24"/>
            <w:szCs w:val="24"/>
          </w:rPr>
          <w:t>.</w:t>
        </w:r>
      </w:ins>
      <w:del w:id="22" w:author="Степанова Любовь Борисовна" w:date="2024-09-26T17:31:00Z">
        <w:r w:rsidR="00E86200" w:rsidRPr="00FC49C0" w:rsidDel="001E2AE9">
          <w:rPr>
            <w:rFonts w:ascii="Times New Roman" w:hAnsi="Times New Roman" w:cs="Times New Roman"/>
            <w:bCs/>
            <w:sz w:val="24"/>
            <w:szCs w:val="24"/>
          </w:rPr>
          <w:delText>ОЛЬЗОВАНИЕ ОБЩИМ ИМУЩЕСТВОМ И СОДЕРЖАНИЕ МОП</w:delText>
        </w:r>
      </w:del>
    </w:p>
    <w:p w14:paraId="01B795FC" w14:textId="77777777" w:rsidR="00FC49C0" w:rsidRPr="00FC49C0" w:rsidRDefault="00FC49C0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ins w:id="23" w:author="Степанова Любовь Борисовна" w:date="2024-10-30T12:18:00Z"/>
          <w:rFonts w:ascii="Times New Roman" w:hAnsi="Times New Roman" w:cs="Times New Roman"/>
          <w:sz w:val="24"/>
          <w:szCs w:val="24"/>
        </w:rPr>
        <w:pPrChange w:id="24" w:author="Степанова Любовь Борисовна" w:date="2024-10-30T12:18:00Z">
          <w:pPr>
            <w:pStyle w:val="a7"/>
            <w:numPr>
              <w:numId w:val="37"/>
            </w:numPr>
            <w:autoSpaceDE w:val="0"/>
            <w:autoSpaceDN w:val="0"/>
            <w:adjustRightInd w:val="0"/>
            <w:spacing w:after="18" w:line="240" w:lineRule="auto"/>
            <w:ind w:left="0"/>
            <w:jc w:val="both"/>
          </w:pPr>
        </w:pPrChange>
      </w:pPr>
    </w:p>
    <w:p w14:paraId="4B92E4FE" w14:textId="30B87C3F" w:rsidR="007F0554" w:rsidRPr="00FC49C0" w:rsidDel="00FC49C0" w:rsidRDefault="007F0554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18" w:line="240" w:lineRule="auto"/>
        <w:ind w:left="0" w:firstLine="0"/>
        <w:jc w:val="both"/>
        <w:rPr>
          <w:del w:id="25" w:author="Степанова Любовь Борисовна" w:date="2024-10-30T12:16:00Z"/>
          <w:rFonts w:ascii="Times New Roman" w:hAnsi="Times New Roman" w:cs="Times New Roman"/>
          <w:bCs/>
          <w:sz w:val="24"/>
          <w:szCs w:val="24"/>
        </w:rPr>
        <w:pPrChange w:id="26" w:author="Степанова Любовь Борисовна" w:date="2024-10-30T12:18:00Z">
          <w:pPr>
            <w:pStyle w:val="a7"/>
            <w:numPr>
              <w:numId w:val="37"/>
            </w:numPr>
            <w:autoSpaceDE w:val="0"/>
            <w:autoSpaceDN w:val="0"/>
            <w:adjustRightInd w:val="0"/>
            <w:spacing w:after="0" w:line="240" w:lineRule="auto"/>
            <w:ind w:left="0"/>
            <w:jc w:val="both"/>
          </w:pPr>
        </w:pPrChange>
      </w:pPr>
      <w:del w:id="27" w:author="Степанова Любовь Борисовна" w:date="2024-10-30T12:16:00Z">
        <w:r w:rsidRPr="00FC49C0" w:rsidDel="00FC49C0">
          <w:rPr>
            <w:rFonts w:ascii="Times New Roman" w:hAnsi="Times New Roman" w:cs="Times New Roman"/>
            <w:bCs/>
            <w:sz w:val="24"/>
            <w:szCs w:val="24"/>
          </w:rPr>
          <w:delText>Р</w:delText>
        </w:r>
      </w:del>
      <w:del w:id="28" w:author="Степанова Любовь Борисовна" w:date="2024-09-26T17:32:00Z">
        <w:r w:rsidRPr="00FC49C0" w:rsidDel="001E2AE9">
          <w:rPr>
            <w:rFonts w:ascii="Times New Roman" w:hAnsi="Times New Roman" w:cs="Times New Roman"/>
            <w:bCs/>
            <w:sz w:val="24"/>
            <w:szCs w:val="24"/>
          </w:rPr>
          <w:delText>ЕМОНТНО-СТРОИТЕЛЬНЫЕ РАБОТЫ В ПОМЕЩЕНИЯХ СОБСТВЕННИКОВ И ПОЛЬЗОВАТЕЛЕЙ</w:delText>
        </w:r>
      </w:del>
    </w:p>
    <w:p w14:paraId="7E70C49F" w14:textId="0347A828" w:rsidR="00CF7BEC" w:rsidRPr="006B2FA1" w:rsidDel="00FC49C0" w:rsidRDefault="00CF7BEC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del w:id="29" w:author="Степанова Любовь Борисовна" w:date="2024-10-30T12:16:00Z"/>
          <w:rFonts w:ascii="Times New Roman" w:hAnsi="Times New Roman" w:cs="Times New Roman"/>
          <w:sz w:val="24"/>
          <w:szCs w:val="24"/>
        </w:rPr>
      </w:pPr>
      <w:del w:id="30" w:author="Степанова Любовь Борисовна" w:date="2024-10-30T12:16:00Z">
        <w:r w:rsidRPr="00FC49C0" w:rsidDel="00FC49C0">
          <w:rPr>
            <w:rFonts w:ascii="Times New Roman" w:hAnsi="Times New Roman" w:cs="Times New Roman"/>
            <w:bCs/>
            <w:sz w:val="24"/>
            <w:szCs w:val="24"/>
          </w:rPr>
          <w:delText>В</w:delText>
        </w:r>
      </w:del>
      <w:del w:id="31" w:author="Степанова Любовь Борисовна" w:date="2024-09-26T17:32:00Z">
        <w:r w:rsidRPr="00FC49C0" w:rsidDel="001E2AE9">
          <w:rPr>
            <w:rFonts w:ascii="Times New Roman" w:hAnsi="Times New Roman" w:cs="Times New Roman"/>
            <w:bCs/>
            <w:sz w:val="24"/>
            <w:szCs w:val="24"/>
          </w:rPr>
          <w:delText>ЪЕЗД, ВЫЕЗД</w:delText>
        </w:r>
      </w:del>
      <w:del w:id="32" w:author="Степанова Любовь Борисовна" w:date="2024-10-30T12:16:00Z">
        <w:r w:rsidRPr="00FC49C0" w:rsidDel="00FC49C0">
          <w:rPr>
            <w:rFonts w:ascii="Times New Roman" w:hAnsi="Times New Roman" w:cs="Times New Roman"/>
            <w:bCs/>
            <w:sz w:val="24"/>
            <w:szCs w:val="24"/>
          </w:rPr>
          <w:delText xml:space="preserve">, </w:delText>
        </w:r>
      </w:del>
      <w:del w:id="33" w:author="Степанова Любовь Борисовна" w:date="2024-09-26T17:32:00Z">
        <w:r w:rsidRPr="00FC49C0" w:rsidDel="001E2AE9">
          <w:rPr>
            <w:rFonts w:ascii="Times New Roman" w:hAnsi="Times New Roman" w:cs="Times New Roman"/>
            <w:bCs/>
            <w:sz w:val="24"/>
            <w:szCs w:val="24"/>
          </w:rPr>
          <w:delText>ДОЛГОСРОЧНОЕ ОТСУТСТВИЕ В ПОМЕЩЕНИИ</w:delText>
        </w:r>
      </w:del>
    </w:p>
    <w:p w14:paraId="4CB31904" w14:textId="410C7C29" w:rsidR="00CF7BEC" w:rsidRPr="00FC49C0" w:rsidDel="00FC49C0" w:rsidRDefault="00CF7BEC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del w:id="34" w:author="Степанова Любовь Борисовна" w:date="2024-10-30T12:16:00Z"/>
          <w:rFonts w:ascii="Times New Roman" w:hAnsi="Times New Roman" w:cs="Times New Roman"/>
          <w:bCs/>
          <w:sz w:val="24"/>
          <w:szCs w:val="24"/>
        </w:rPr>
      </w:pPr>
      <w:del w:id="35" w:author="Степанова Любовь Борисовна" w:date="2024-10-30T12:16:00Z">
        <w:r w:rsidRPr="00FC49C0" w:rsidDel="00FC49C0">
          <w:rPr>
            <w:rFonts w:ascii="Times New Roman" w:hAnsi="Times New Roman" w:cs="Times New Roman"/>
            <w:bCs/>
            <w:sz w:val="24"/>
            <w:szCs w:val="24"/>
          </w:rPr>
          <w:delText>П</w:delText>
        </w:r>
      </w:del>
      <w:del w:id="36" w:author="Степанова Любовь Борисовна" w:date="2024-09-26T17:38:00Z">
        <w:r w:rsidRPr="00FC49C0" w:rsidDel="001E2AE9">
          <w:rPr>
            <w:rFonts w:ascii="Times New Roman" w:hAnsi="Times New Roman" w:cs="Times New Roman"/>
            <w:bCs/>
            <w:sz w:val="24"/>
            <w:szCs w:val="24"/>
          </w:rPr>
          <w:delText xml:space="preserve">РАВИЛА СОДЕРЖАНИЯ </w:delText>
        </w:r>
      </w:del>
      <w:del w:id="37" w:author="Степанова Любовь Борисовна" w:date="2024-09-26T17:39:00Z">
        <w:r w:rsidRPr="00FC49C0" w:rsidDel="00453381">
          <w:rPr>
            <w:rFonts w:ascii="Times New Roman" w:hAnsi="Times New Roman" w:cs="Times New Roman"/>
            <w:bCs/>
            <w:sz w:val="24"/>
            <w:szCs w:val="24"/>
          </w:rPr>
          <w:delText>ДОМАШНИХ ЖИВОТНЫХ</w:delText>
        </w:r>
      </w:del>
    </w:p>
    <w:p w14:paraId="3126E762" w14:textId="792E6B15" w:rsidR="005B067E" w:rsidRPr="00FC49C0" w:rsidDel="005318D8" w:rsidRDefault="005B067E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del w:id="38" w:author="Степанова Любовь Борисовна" w:date="2024-10-03T16:57:00Z"/>
          <w:rFonts w:ascii="Times New Roman" w:eastAsiaTheme="majorEastAsia" w:hAnsi="Times New Roman" w:cs="Times New Roman"/>
          <w:sz w:val="24"/>
          <w:szCs w:val="24"/>
          <w:rPrChange w:id="39" w:author="Степанова Любовь Борисовна" w:date="2024-10-30T12:16:00Z">
            <w:rPr>
              <w:del w:id="40" w:author="Степанова Любовь Борисовна" w:date="2024-10-03T16:57:00Z"/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  <w:pPrChange w:id="41" w:author="Степанова Любовь Борисовна" w:date="2024-10-30T12:18:00Z">
          <w:pPr>
            <w:pStyle w:val="a7"/>
            <w:keepNext/>
            <w:keepLines/>
            <w:numPr>
              <w:numId w:val="37"/>
            </w:numPr>
            <w:spacing w:after="0"/>
            <w:ind w:left="0"/>
            <w:jc w:val="both"/>
            <w:outlineLvl w:val="1"/>
          </w:pPr>
        </w:pPrChange>
      </w:pPr>
      <w:del w:id="42" w:author="Степанова Любовь Борисовна" w:date="2024-10-03T16:57:00Z">
        <w:r w:rsidRPr="00FC49C0" w:rsidDel="005318D8">
          <w:rPr>
            <w:rFonts w:ascii="Times New Roman" w:eastAsiaTheme="majorEastAsia" w:hAnsi="Times New Roman" w:cs="Times New Roman"/>
            <w:sz w:val="24"/>
            <w:szCs w:val="24"/>
            <w:rPrChange w:id="43" w:author="Степанова Любовь Борисовна" w:date="2024-10-30T12:16:00Z">
              <w:rPr>
                <w:rFonts w:ascii="Times New Roman" w:eastAsiaTheme="majorEastAsia" w:hAnsi="Times New Roman" w:cs="Times New Roman"/>
                <w:caps/>
                <w:sz w:val="24"/>
                <w:szCs w:val="24"/>
              </w:rPr>
            </w:rPrChange>
          </w:rPr>
          <w:delText>П</w:delText>
        </w:r>
      </w:del>
      <w:del w:id="44" w:author="Степанова Любовь Борисовна" w:date="2024-09-26T17:39:00Z">
        <w:r w:rsidRPr="00FC49C0" w:rsidDel="00453381">
          <w:rPr>
            <w:rFonts w:ascii="Times New Roman" w:eastAsiaTheme="majorEastAsia" w:hAnsi="Times New Roman" w:cs="Times New Roman"/>
            <w:sz w:val="24"/>
            <w:szCs w:val="24"/>
            <w:rPrChange w:id="45" w:author="Степанова Любовь Борисовна" w:date="2024-10-30T12:16:00Z">
              <w:rPr>
                <w:rFonts w:ascii="Times New Roman" w:eastAsiaTheme="majorEastAsia" w:hAnsi="Times New Roman" w:cs="Times New Roman"/>
                <w:caps/>
                <w:sz w:val="24"/>
                <w:szCs w:val="24"/>
              </w:rPr>
            </w:rPrChange>
          </w:rPr>
          <w:delText>равила пользования прилегающей к ЖК территории</w:delText>
        </w:r>
      </w:del>
    </w:p>
    <w:p w14:paraId="524DBF7B" w14:textId="6F524E5F" w:rsidR="005A2DEC" w:rsidRPr="00453381" w:rsidRDefault="005A2DEC" w:rsidP="00FC49C0">
      <w:pPr>
        <w:pStyle w:val="a7"/>
        <w:numPr>
          <w:ilvl w:val="0"/>
          <w:numId w:val="37"/>
        </w:numPr>
        <w:ind w:left="0" w:firstLine="0"/>
        <w:rPr>
          <w:rFonts w:ascii="Times New Roman" w:hAnsi="Times New Roman" w:cs="Times New Roman"/>
          <w:bCs/>
          <w:sz w:val="24"/>
          <w:szCs w:val="24"/>
          <w:rPrChange w:id="46" w:author="Степанова Любовь Борисовна" w:date="2024-09-26T17:40:00Z">
            <w:rPr>
              <w:rFonts w:ascii="Times New Roman" w:hAnsi="Times New Roman" w:cs="Times New Roman"/>
              <w:bCs/>
              <w:caps/>
              <w:sz w:val="24"/>
              <w:szCs w:val="24"/>
            </w:rPr>
          </w:rPrChange>
        </w:rPr>
        <w:pPrChange w:id="47" w:author="Степанова Любовь Борисовна" w:date="2024-10-30T12:18:00Z">
          <w:pPr>
            <w:numPr>
              <w:numId w:val="37"/>
            </w:numPr>
            <w:autoSpaceDE w:val="0"/>
            <w:autoSpaceDN w:val="0"/>
            <w:adjustRightInd w:val="0"/>
            <w:spacing w:after="0" w:line="240" w:lineRule="auto"/>
            <w:jc w:val="both"/>
          </w:pPr>
        </w:pPrChange>
      </w:pPr>
      <w:r w:rsidRPr="00453381">
        <w:rPr>
          <w:rFonts w:ascii="Times New Roman" w:hAnsi="Times New Roman" w:cs="Times New Roman"/>
          <w:bCs/>
          <w:sz w:val="24"/>
          <w:szCs w:val="24"/>
          <w:rPrChange w:id="48" w:author="Степанова Любовь Борисовна" w:date="2024-09-26T17:40:00Z">
            <w:rPr>
              <w:rFonts w:ascii="Times New Roman" w:hAnsi="Times New Roman" w:cs="Times New Roman"/>
              <w:bCs/>
              <w:caps/>
              <w:sz w:val="24"/>
              <w:szCs w:val="24"/>
            </w:rPr>
          </w:rPrChange>
        </w:rPr>
        <w:t>Порядок пользования подзем</w:t>
      </w:r>
      <w:r w:rsidR="00B96A80" w:rsidRPr="00453381">
        <w:rPr>
          <w:rFonts w:ascii="Times New Roman" w:hAnsi="Times New Roman" w:cs="Times New Roman"/>
          <w:bCs/>
          <w:sz w:val="24"/>
          <w:szCs w:val="24"/>
          <w:rPrChange w:id="49" w:author="Степанова Любовь Борисовна" w:date="2024-09-26T17:40:00Z">
            <w:rPr>
              <w:rFonts w:ascii="Times New Roman" w:hAnsi="Times New Roman" w:cs="Times New Roman"/>
              <w:bCs/>
              <w:caps/>
              <w:sz w:val="24"/>
              <w:szCs w:val="24"/>
            </w:rPr>
          </w:rPrChange>
        </w:rPr>
        <w:t>н</w:t>
      </w:r>
      <w:ins w:id="50" w:author="Степанова Любовь Борисовна" w:date="2024-10-03T17:05:00Z">
        <w:r w:rsidR="005318D8">
          <w:rPr>
            <w:rFonts w:ascii="Times New Roman" w:hAnsi="Times New Roman" w:cs="Times New Roman"/>
            <w:bCs/>
            <w:sz w:val="24"/>
            <w:szCs w:val="24"/>
          </w:rPr>
          <w:t>ым</w:t>
        </w:r>
      </w:ins>
      <w:del w:id="51" w:author="Степанова Любовь Борисовна" w:date="2024-10-03T17:05:00Z">
        <w:r w:rsidR="00B96A80" w:rsidRPr="00453381" w:rsidDel="005318D8">
          <w:rPr>
            <w:rFonts w:ascii="Times New Roman" w:hAnsi="Times New Roman" w:cs="Times New Roman"/>
            <w:bCs/>
            <w:sz w:val="24"/>
            <w:szCs w:val="24"/>
            <w:rPrChange w:id="52" w:author="Степанова Любовь Борисовна" w:date="2024-09-26T17:40:00Z">
              <w:rPr>
                <w:rFonts w:ascii="Times New Roman" w:hAnsi="Times New Roman" w:cs="Times New Roman"/>
                <w:bCs/>
                <w:caps/>
                <w:sz w:val="24"/>
                <w:szCs w:val="24"/>
              </w:rPr>
            </w:rPrChange>
          </w:rPr>
          <w:delText>ого</w:delText>
        </w:r>
      </w:del>
      <w:r w:rsidR="00B96A80" w:rsidRPr="00453381">
        <w:rPr>
          <w:rFonts w:ascii="Times New Roman" w:hAnsi="Times New Roman" w:cs="Times New Roman"/>
          <w:bCs/>
          <w:sz w:val="24"/>
          <w:szCs w:val="24"/>
          <w:rPrChange w:id="53" w:author="Степанова Любовь Борисовна" w:date="2024-09-26T17:40:00Z">
            <w:rPr>
              <w:rFonts w:ascii="Times New Roman" w:hAnsi="Times New Roman" w:cs="Times New Roman"/>
              <w:bCs/>
              <w:caps/>
              <w:sz w:val="24"/>
              <w:szCs w:val="24"/>
            </w:rPr>
          </w:rPrChange>
        </w:rPr>
        <w:t xml:space="preserve"> паркинг</w:t>
      </w:r>
      <w:ins w:id="54" w:author="Степанова Любовь Борисовна" w:date="2024-10-03T17:05:00Z">
        <w:r w:rsidR="005318D8">
          <w:rPr>
            <w:rFonts w:ascii="Times New Roman" w:hAnsi="Times New Roman" w:cs="Times New Roman"/>
            <w:bCs/>
            <w:sz w:val="24"/>
            <w:szCs w:val="24"/>
          </w:rPr>
          <w:t>ом</w:t>
        </w:r>
      </w:ins>
      <w:del w:id="55" w:author="Степанова Любовь Борисовна" w:date="2024-10-03T17:05:00Z">
        <w:r w:rsidR="00B96A80" w:rsidRPr="00453381" w:rsidDel="005318D8">
          <w:rPr>
            <w:rFonts w:ascii="Times New Roman" w:hAnsi="Times New Roman" w:cs="Times New Roman"/>
            <w:bCs/>
            <w:sz w:val="24"/>
            <w:szCs w:val="24"/>
            <w:rPrChange w:id="56" w:author="Степанова Любовь Борисовна" w:date="2024-09-26T17:40:00Z">
              <w:rPr>
                <w:rFonts w:ascii="Times New Roman" w:hAnsi="Times New Roman" w:cs="Times New Roman"/>
                <w:bCs/>
                <w:caps/>
                <w:sz w:val="24"/>
                <w:szCs w:val="24"/>
              </w:rPr>
            </w:rPrChange>
          </w:rPr>
          <w:delText>а и его помещениями</w:delText>
        </w:r>
      </w:del>
      <w:ins w:id="57" w:author="Степанова Любовь Борисовна" w:date="2024-09-26T17:40:00Z">
        <w:r w:rsidR="00453381">
          <w:rPr>
            <w:rFonts w:ascii="Times New Roman" w:hAnsi="Times New Roman" w:cs="Times New Roman"/>
            <w:bCs/>
            <w:sz w:val="24"/>
            <w:szCs w:val="24"/>
          </w:rPr>
          <w:t>.</w:t>
        </w:r>
      </w:ins>
    </w:p>
    <w:p w14:paraId="5D67C501" w14:textId="7B52574E" w:rsidR="007F0554" w:rsidRPr="009278DD" w:rsidRDefault="00AB4E8D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del w:id="58" w:author="Степанова Любовь Борисовна" w:date="2024-10-03T16:58:00Z">
        <w:r w:rsidRPr="00453381" w:rsidDel="005318D8">
          <w:rPr>
            <w:rFonts w:ascii="Times New Roman" w:eastAsiaTheme="majorEastAsia" w:hAnsi="Times New Roman" w:cs="Times New Roman"/>
            <w:sz w:val="24"/>
            <w:szCs w:val="24"/>
            <w:rPrChange w:id="59" w:author="Степанова Любовь Борисовна" w:date="2024-09-26T17:40:00Z">
              <w:rPr>
                <w:rFonts w:ascii="Times New Roman" w:eastAsiaTheme="majorEastAsia" w:hAnsi="Times New Roman" w:cs="Times New Roman"/>
                <w:caps/>
                <w:sz w:val="24"/>
                <w:szCs w:val="24"/>
              </w:rPr>
            </w:rPrChange>
          </w:rPr>
          <w:delText>Контрольно-п</w:delText>
        </w:r>
      </w:del>
      <w:ins w:id="60" w:author="Степанова Любовь Борисовна" w:date="2024-10-03T16:58:00Z">
        <w:r w:rsidR="005318D8">
          <w:rPr>
            <w:rFonts w:ascii="Times New Roman" w:eastAsiaTheme="majorEastAsia" w:hAnsi="Times New Roman" w:cs="Times New Roman"/>
            <w:sz w:val="24"/>
            <w:szCs w:val="24"/>
          </w:rPr>
          <w:t>П</w:t>
        </w:r>
      </w:ins>
      <w:r w:rsidRPr="00453381">
        <w:rPr>
          <w:rFonts w:ascii="Times New Roman" w:eastAsiaTheme="majorEastAsia" w:hAnsi="Times New Roman" w:cs="Times New Roman"/>
          <w:sz w:val="24"/>
          <w:szCs w:val="24"/>
          <w:rPrChange w:id="61" w:author="Степанова Любовь Борисовна" w:date="2024-09-26T17:4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  <w:t>ропускной режим</w:t>
      </w:r>
      <w:ins w:id="62" w:author="Степанова Любовь Борисовна" w:date="2024-10-03T16:59:00Z">
        <w:r w:rsidR="005318D8">
          <w:rPr>
            <w:rFonts w:ascii="Times New Roman" w:eastAsiaTheme="majorEastAsia" w:hAnsi="Times New Roman" w:cs="Times New Roman"/>
            <w:sz w:val="24"/>
            <w:szCs w:val="24"/>
          </w:rPr>
          <w:t xml:space="preserve"> Комплекса</w:t>
        </w:r>
      </w:ins>
      <w:r w:rsidRPr="00453381">
        <w:rPr>
          <w:rFonts w:ascii="Times New Roman" w:eastAsiaTheme="majorEastAsia" w:hAnsi="Times New Roman" w:cs="Times New Roman"/>
          <w:sz w:val="24"/>
          <w:szCs w:val="24"/>
          <w:rPrChange w:id="63" w:author="Степанова Любовь Борисовна" w:date="2024-09-26T17:4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  <w:t>.</w:t>
      </w:r>
    </w:p>
    <w:p w14:paraId="5314C382" w14:textId="0AD6F0D3" w:rsidR="00AB4E8D" w:rsidRPr="00453381" w:rsidRDefault="00AB4E8D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CE4963">
        <w:rPr>
          <w:rFonts w:ascii="Times New Roman" w:hAnsi="Times New Roman" w:cs="Times New Roman"/>
          <w:bCs/>
          <w:color w:val="000000"/>
          <w:sz w:val="24"/>
          <w:szCs w:val="24"/>
        </w:rPr>
        <w:t>П</w:t>
      </w:r>
      <w:ins w:id="64" w:author="Степанова Любовь Борисовна" w:date="2024-09-26T17:40:00Z">
        <w:r w:rsidR="00453381">
          <w:rPr>
            <w:rFonts w:ascii="Times New Roman" w:hAnsi="Times New Roman" w:cs="Times New Roman"/>
            <w:bCs/>
            <w:color w:val="000000"/>
            <w:sz w:val="24"/>
            <w:szCs w:val="24"/>
          </w:rPr>
          <w:t xml:space="preserve">роезд и стоянка машин на </w:t>
        </w:r>
      </w:ins>
      <w:ins w:id="65" w:author="Степанова Любовь Борисовна" w:date="2024-09-26T17:41:00Z">
        <w:r w:rsidR="00453381">
          <w:rPr>
            <w:rFonts w:ascii="Times New Roman" w:hAnsi="Times New Roman" w:cs="Times New Roman"/>
            <w:bCs/>
            <w:color w:val="000000"/>
            <w:sz w:val="24"/>
            <w:szCs w:val="24"/>
          </w:rPr>
          <w:t>при</w:t>
        </w:r>
      </w:ins>
      <w:ins w:id="66" w:author="Степанова Любовь Борисовна" w:date="2024-10-30T12:20:00Z">
        <w:r w:rsidR="00FC49C0">
          <w:rPr>
            <w:rFonts w:ascii="Times New Roman" w:hAnsi="Times New Roman" w:cs="Times New Roman"/>
            <w:bCs/>
            <w:color w:val="000000"/>
            <w:sz w:val="24"/>
            <w:szCs w:val="24"/>
          </w:rPr>
          <w:t>домовой</w:t>
        </w:r>
      </w:ins>
      <w:ins w:id="67" w:author="Степанова Любовь Борисовна" w:date="2024-09-26T17:41:00Z">
        <w:r w:rsidR="00453381">
          <w:rPr>
            <w:rFonts w:ascii="Times New Roman" w:hAnsi="Times New Roman" w:cs="Times New Roman"/>
            <w:bCs/>
            <w:color w:val="000000"/>
            <w:sz w:val="24"/>
            <w:szCs w:val="24"/>
          </w:rPr>
          <w:t xml:space="preserve"> территории</w:t>
        </w:r>
      </w:ins>
      <w:del w:id="68" w:author="Степанова Любовь Борисовна" w:date="2024-09-26T17:41:00Z">
        <w:r w:rsidRPr="00453381" w:rsidDel="00453381">
          <w:rPr>
            <w:rFonts w:ascii="Times New Roman" w:hAnsi="Times New Roman" w:cs="Times New Roman"/>
            <w:bCs/>
            <w:color w:val="000000"/>
            <w:sz w:val="24"/>
            <w:szCs w:val="24"/>
          </w:rPr>
          <w:delText>РОЕЗД И СТОЯНКА МАШИН НА ДВОРОВОЙ (ПРИДОМОВОЙ) ТЕРРИТОРИИ ЖК</w:delText>
        </w:r>
      </w:del>
      <w:r w:rsidRPr="00453381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ins w:id="69" w:author="Степанова Любовь Борисовна" w:date="2024-10-30T12:20:00Z">
        <w:r w:rsidR="00FC49C0">
          <w:rPr>
            <w:rFonts w:ascii="Times New Roman" w:hAnsi="Times New Roman" w:cs="Times New Roman"/>
            <w:bCs/>
            <w:color w:val="000000"/>
            <w:sz w:val="24"/>
            <w:szCs w:val="24"/>
          </w:rPr>
          <w:t>Комплекса.</w:t>
        </w:r>
      </w:ins>
    </w:p>
    <w:p w14:paraId="158F1C6F" w14:textId="7ABEA997" w:rsidR="00EA0DED" w:rsidRPr="00453381" w:rsidRDefault="00EA0DED" w:rsidP="00FC49C0">
      <w:pPr>
        <w:pStyle w:val="a7"/>
        <w:numPr>
          <w:ilvl w:val="0"/>
          <w:numId w:val="37"/>
        </w:numPr>
        <w:spacing w:after="0"/>
        <w:ind w:left="0" w:firstLine="0"/>
        <w:jc w:val="both"/>
        <w:rPr>
          <w:rFonts w:ascii="Times New Roman" w:hAnsi="Times New Roman" w:cs="Times New Roman"/>
          <w:sz w:val="24"/>
          <w:szCs w:val="24"/>
          <w:rPrChange w:id="70" w:author="Степанова Любовь Борисовна" w:date="2024-09-26T17:40:00Z">
            <w:rPr>
              <w:rFonts w:ascii="Times New Roman" w:hAnsi="Times New Roman" w:cs="Times New Roman"/>
              <w:caps/>
              <w:sz w:val="24"/>
              <w:szCs w:val="24"/>
            </w:rPr>
          </w:rPrChange>
        </w:rPr>
      </w:pPr>
      <w:r w:rsidRPr="00453381">
        <w:rPr>
          <w:rFonts w:ascii="Times New Roman" w:hAnsi="Times New Roman" w:cs="Times New Roman"/>
          <w:sz w:val="24"/>
          <w:szCs w:val="24"/>
          <w:rPrChange w:id="71" w:author="Степанова Любовь Борисовна" w:date="2024-09-26T17:40:00Z">
            <w:rPr>
              <w:rFonts w:ascii="Times New Roman" w:hAnsi="Times New Roman" w:cs="Times New Roman"/>
              <w:caps/>
              <w:sz w:val="24"/>
              <w:szCs w:val="24"/>
            </w:rPr>
          </w:rPrChange>
        </w:rPr>
        <w:t xml:space="preserve">Вывески, рекламные конструкции </w:t>
      </w:r>
      <w:ins w:id="72" w:author="Степанова Любовь Борисовна" w:date="2024-09-26T17:42:00Z">
        <w:r w:rsidR="00453381">
          <w:rPr>
            <w:rFonts w:ascii="Times New Roman" w:hAnsi="Times New Roman" w:cs="Times New Roman"/>
            <w:sz w:val="24"/>
            <w:szCs w:val="24"/>
          </w:rPr>
          <w:t>МКД</w:t>
        </w:r>
      </w:ins>
      <w:del w:id="73" w:author="Степанова Любовь Борисовна" w:date="2024-09-26T17:42:00Z">
        <w:r w:rsidRPr="00453381" w:rsidDel="00453381">
          <w:rPr>
            <w:rFonts w:ascii="Times New Roman" w:hAnsi="Times New Roman" w:cs="Times New Roman"/>
            <w:sz w:val="24"/>
            <w:szCs w:val="24"/>
            <w:rPrChange w:id="74" w:author="Степанова Любовь Борисовна" w:date="2024-09-26T17:40:00Z">
              <w:rPr>
                <w:rFonts w:ascii="Times New Roman" w:hAnsi="Times New Roman" w:cs="Times New Roman"/>
                <w:caps/>
                <w:sz w:val="24"/>
                <w:szCs w:val="24"/>
              </w:rPr>
            </w:rPrChange>
          </w:rPr>
          <w:delText>ЖК</w:delText>
        </w:r>
      </w:del>
      <w:r w:rsidRPr="00453381">
        <w:rPr>
          <w:rFonts w:ascii="Times New Roman" w:hAnsi="Times New Roman" w:cs="Times New Roman"/>
          <w:sz w:val="24"/>
          <w:szCs w:val="24"/>
          <w:rPrChange w:id="75" w:author="Степанова Любовь Борисовна" w:date="2024-09-26T17:40:00Z">
            <w:rPr>
              <w:rFonts w:ascii="Times New Roman" w:hAnsi="Times New Roman" w:cs="Times New Roman"/>
              <w:caps/>
              <w:sz w:val="24"/>
              <w:szCs w:val="24"/>
            </w:rPr>
          </w:rPrChange>
        </w:rPr>
        <w:t>.</w:t>
      </w:r>
    </w:p>
    <w:p w14:paraId="0FEEBC93" w14:textId="1D3912E6" w:rsidR="00EA0DED" w:rsidRPr="00453381" w:rsidDel="00FC49C0" w:rsidRDefault="00EA0DED" w:rsidP="00FC49C0">
      <w:pPr>
        <w:pStyle w:val="a7"/>
        <w:numPr>
          <w:ilvl w:val="0"/>
          <w:numId w:val="37"/>
        </w:numPr>
        <w:spacing w:after="0"/>
        <w:ind w:left="0" w:firstLine="0"/>
        <w:jc w:val="both"/>
        <w:rPr>
          <w:del w:id="76" w:author="Степанова Любовь Борисовна" w:date="2024-10-30T12:20:00Z"/>
          <w:rFonts w:ascii="Times New Roman" w:hAnsi="Times New Roman" w:cs="Times New Roman"/>
          <w:sz w:val="24"/>
          <w:szCs w:val="24"/>
          <w:rPrChange w:id="77" w:author="Степанова Любовь Борисовна" w:date="2024-09-26T17:40:00Z">
            <w:rPr>
              <w:del w:id="78" w:author="Степанова Любовь Борисовна" w:date="2024-10-30T12:20:00Z"/>
              <w:rFonts w:ascii="Times New Roman" w:hAnsi="Times New Roman" w:cs="Times New Roman"/>
              <w:caps/>
              <w:sz w:val="24"/>
              <w:szCs w:val="24"/>
            </w:rPr>
          </w:rPrChange>
        </w:rPr>
      </w:pPr>
      <w:del w:id="79" w:author="Степанова Любовь Борисовна" w:date="2024-09-26T17:42:00Z">
        <w:r w:rsidRPr="00FC49C0" w:rsidDel="00453381">
          <w:rPr>
            <w:rFonts w:ascii="Times New Roman" w:hAnsi="Times New Roman" w:cs="Times New Roman"/>
            <w:sz w:val="24"/>
            <w:szCs w:val="24"/>
            <w:rPrChange w:id="80" w:author="Степанова Любовь Борисовна" w:date="2024-10-30T12:20:00Z">
              <w:rPr>
                <w:rFonts w:ascii="Times New Roman" w:hAnsi="Times New Roman" w:cs="Times New Roman"/>
                <w:caps/>
                <w:sz w:val="24"/>
                <w:szCs w:val="24"/>
              </w:rPr>
            </w:rPrChange>
          </w:rPr>
          <w:delText>п</w:delText>
        </w:r>
      </w:del>
      <w:del w:id="81" w:author="Степанова Любовь Борисовна" w:date="2024-10-30T12:20:00Z">
        <w:r w:rsidRPr="00FC49C0" w:rsidDel="00FC49C0">
          <w:rPr>
            <w:rFonts w:ascii="Times New Roman" w:hAnsi="Times New Roman" w:cs="Times New Roman"/>
            <w:sz w:val="24"/>
            <w:szCs w:val="24"/>
            <w:rPrChange w:id="82" w:author="Степанова Любовь Борисовна" w:date="2024-10-30T12:20:00Z">
              <w:rPr>
                <w:rFonts w:ascii="Times New Roman" w:hAnsi="Times New Roman" w:cs="Times New Roman"/>
                <w:caps/>
                <w:sz w:val="24"/>
                <w:szCs w:val="24"/>
              </w:rPr>
            </w:rPrChange>
          </w:rPr>
          <w:delText>равила пользования террасой</w:delText>
        </w:r>
      </w:del>
    </w:p>
    <w:p w14:paraId="71DF6E04" w14:textId="24F5A012" w:rsidR="00EA0DED" w:rsidRPr="00FC49C0" w:rsidRDefault="00EA0DED" w:rsidP="00FC49C0">
      <w:pPr>
        <w:pStyle w:val="a7"/>
        <w:numPr>
          <w:ilvl w:val="0"/>
          <w:numId w:val="37"/>
        </w:numPr>
        <w:spacing w:after="0"/>
        <w:ind w:left="0" w:firstLine="0"/>
        <w:jc w:val="both"/>
        <w:rPr>
          <w:rFonts w:ascii="Times New Roman" w:hAnsi="Times New Roman" w:cs="Times New Roman"/>
          <w:sz w:val="24"/>
          <w:szCs w:val="24"/>
          <w:rPrChange w:id="83" w:author="Степанова Любовь Борисовна" w:date="2024-10-30T12:20:00Z">
            <w:rPr>
              <w:rFonts w:ascii="Times New Roman" w:hAnsi="Times New Roman" w:cs="Times New Roman"/>
              <w:caps/>
              <w:sz w:val="24"/>
              <w:szCs w:val="24"/>
            </w:rPr>
          </w:rPrChange>
        </w:rPr>
      </w:pPr>
      <w:r w:rsidRPr="00FC49C0">
        <w:rPr>
          <w:rFonts w:ascii="Times New Roman" w:eastAsiaTheme="majorEastAsia" w:hAnsi="Times New Roman" w:cs="Times New Roman"/>
          <w:sz w:val="24"/>
          <w:szCs w:val="24"/>
          <w:rPrChange w:id="84" w:author="Степанова Любовь Борисовна" w:date="2024-10-30T12:2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  <w:t xml:space="preserve">Правила проведения строительно-отделочных работ на территории </w:t>
      </w:r>
      <w:ins w:id="85" w:author="Степанова Любовь Борисовна" w:date="2024-10-03T16:58:00Z">
        <w:r w:rsidR="005318D8" w:rsidRPr="00FC49C0">
          <w:rPr>
            <w:rFonts w:ascii="Times New Roman" w:eastAsiaTheme="majorEastAsia" w:hAnsi="Times New Roman" w:cs="Times New Roman"/>
            <w:sz w:val="24"/>
            <w:szCs w:val="24"/>
          </w:rPr>
          <w:t>Комплекса</w:t>
        </w:r>
      </w:ins>
      <w:ins w:id="86" w:author="Степанова Любовь Борисовна" w:date="2024-09-26T17:43:00Z">
        <w:r w:rsidR="00453381" w:rsidRPr="00FC49C0">
          <w:rPr>
            <w:rFonts w:ascii="Times New Roman" w:eastAsiaTheme="majorEastAsia" w:hAnsi="Times New Roman" w:cs="Times New Roman"/>
            <w:sz w:val="24"/>
            <w:szCs w:val="24"/>
          </w:rPr>
          <w:t>.</w:t>
        </w:r>
      </w:ins>
      <w:del w:id="87" w:author="Степанова Любовь Борисовна" w:date="2024-09-26T17:43:00Z">
        <w:r w:rsidRPr="00FC49C0" w:rsidDel="00453381">
          <w:rPr>
            <w:rFonts w:ascii="Times New Roman" w:eastAsiaTheme="majorEastAsia" w:hAnsi="Times New Roman" w:cs="Times New Roman"/>
            <w:sz w:val="24"/>
            <w:szCs w:val="24"/>
            <w:rPrChange w:id="88" w:author="Степанова Любовь Борисовна" w:date="2024-10-30T12:20:00Z">
              <w:rPr>
                <w:rFonts w:ascii="Times New Roman" w:eastAsiaTheme="majorEastAsia" w:hAnsi="Times New Roman" w:cs="Times New Roman"/>
                <w:caps/>
                <w:sz w:val="24"/>
                <w:szCs w:val="24"/>
              </w:rPr>
            </w:rPrChange>
          </w:rPr>
          <w:delText>ЖК</w:delText>
        </w:r>
      </w:del>
    </w:p>
    <w:p w14:paraId="658E2663" w14:textId="2C48AAD2" w:rsidR="00EA0DED" w:rsidRPr="00285B3F" w:rsidRDefault="00EA0DED" w:rsidP="00FC49C0">
      <w:pPr>
        <w:pStyle w:val="a7"/>
        <w:keepNext/>
        <w:keepLines/>
        <w:numPr>
          <w:ilvl w:val="0"/>
          <w:numId w:val="37"/>
        </w:numPr>
        <w:spacing w:after="0"/>
        <w:ind w:left="0" w:firstLine="0"/>
        <w:jc w:val="both"/>
        <w:outlineLvl w:val="1"/>
        <w:rPr>
          <w:rFonts w:ascii="Times New Roman" w:eastAsiaTheme="majorEastAsia" w:hAnsi="Times New Roman" w:cs="Times New Roman"/>
          <w:sz w:val="24"/>
          <w:szCs w:val="24"/>
          <w:rPrChange w:id="89" w:author="Степанова Любовь Борисовна" w:date="2024-10-30T18:5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</w:pPr>
      <w:r w:rsidRPr="00285B3F">
        <w:rPr>
          <w:rFonts w:ascii="Times New Roman" w:eastAsiaTheme="majorEastAsia" w:hAnsi="Times New Roman" w:cs="Times New Roman"/>
          <w:sz w:val="24"/>
          <w:szCs w:val="24"/>
          <w:rPrChange w:id="90" w:author="Степанова Любовь Борисовна" w:date="2024-10-30T18:5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  <w:t>Требования к допуску строительных бригад для производства работ</w:t>
      </w:r>
      <w:ins w:id="91" w:author="Степанова Любовь Борисовна" w:date="2024-09-26T17:43:00Z">
        <w:r w:rsidR="00453381" w:rsidRPr="00285B3F">
          <w:rPr>
            <w:rFonts w:ascii="Times New Roman" w:eastAsiaTheme="majorEastAsia" w:hAnsi="Times New Roman" w:cs="Times New Roman"/>
            <w:sz w:val="24"/>
            <w:szCs w:val="24"/>
          </w:rPr>
          <w:t>.</w:t>
        </w:r>
      </w:ins>
      <w:del w:id="92" w:author="Степанова Любовь Борисовна" w:date="2024-09-26T17:43:00Z">
        <w:r w:rsidRPr="00285B3F" w:rsidDel="00453381">
          <w:rPr>
            <w:rFonts w:ascii="Times New Roman" w:eastAsiaTheme="majorEastAsia" w:hAnsi="Times New Roman" w:cs="Times New Roman"/>
            <w:sz w:val="24"/>
            <w:szCs w:val="24"/>
            <w:rPrChange w:id="93" w:author="Степанова Любовь Борисовна" w:date="2024-10-30T18:50:00Z">
              <w:rPr>
                <w:rFonts w:ascii="Times New Roman" w:eastAsiaTheme="majorEastAsia" w:hAnsi="Times New Roman" w:cs="Times New Roman"/>
                <w:caps/>
                <w:sz w:val="24"/>
                <w:szCs w:val="24"/>
              </w:rPr>
            </w:rPrChange>
          </w:rPr>
          <w:delText xml:space="preserve"> в Помещении</w:delText>
        </w:r>
      </w:del>
    </w:p>
    <w:p w14:paraId="2656097F" w14:textId="7ACE0630" w:rsidR="00EA0DED" w:rsidRPr="00285B3F" w:rsidRDefault="00EA0DED" w:rsidP="00FC49C0">
      <w:pPr>
        <w:pStyle w:val="a7"/>
        <w:keepNext/>
        <w:keepLines/>
        <w:numPr>
          <w:ilvl w:val="0"/>
          <w:numId w:val="37"/>
        </w:numPr>
        <w:spacing w:after="0"/>
        <w:ind w:left="0" w:firstLine="0"/>
        <w:jc w:val="both"/>
        <w:outlineLvl w:val="1"/>
        <w:rPr>
          <w:rFonts w:ascii="Times New Roman" w:eastAsiaTheme="majorEastAsia" w:hAnsi="Times New Roman" w:cs="Times New Roman"/>
          <w:sz w:val="24"/>
          <w:szCs w:val="24"/>
        </w:rPr>
      </w:pPr>
      <w:r w:rsidRPr="00285B3F">
        <w:rPr>
          <w:rFonts w:ascii="Times New Roman" w:eastAsiaTheme="majorEastAsia" w:hAnsi="Times New Roman" w:cs="Times New Roman"/>
          <w:sz w:val="24"/>
          <w:szCs w:val="24"/>
          <w:rPrChange w:id="94" w:author="Степанова Любовь Борисовна" w:date="2024-10-30T18:5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  <w:t>Порядок использования лифтов при производстве строительно-отделочных работ</w:t>
      </w:r>
      <w:ins w:id="95" w:author="Степанова Любовь Борисовна" w:date="2024-09-26T17:43:00Z">
        <w:r w:rsidR="00453381" w:rsidRPr="00285B3F">
          <w:rPr>
            <w:rFonts w:ascii="Times New Roman" w:eastAsiaTheme="majorEastAsia" w:hAnsi="Times New Roman" w:cs="Times New Roman"/>
            <w:sz w:val="24"/>
            <w:szCs w:val="24"/>
          </w:rPr>
          <w:t>.</w:t>
        </w:r>
      </w:ins>
    </w:p>
    <w:p w14:paraId="328AD503" w14:textId="31F1FA45" w:rsidR="00D8283B" w:rsidRPr="00285B3F" w:rsidRDefault="00D8283B" w:rsidP="00FC49C0">
      <w:pPr>
        <w:pStyle w:val="a7"/>
        <w:keepNext/>
        <w:keepLines/>
        <w:numPr>
          <w:ilvl w:val="0"/>
          <w:numId w:val="37"/>
        </w:numPr>
        <w:spacing w:after="0"/>
        <w:ind w:left="0" w:firstLine="0"/>
        <w:jc w:val="both"/>
        <w:outlineLvl w:val="1"/>
        <w:rPr>
          <w:rFonts w:ascii="Times New Roman" w:eastAsiaTheme="majorEastAsia" w:hAnsi="Times New Roman" w:cs="Times New Roman"/>
          <w:sz w:val="24"/>
          <w:szCs w:val="24"/>
          <w:rPrChange w:id="96" w:author="Степанова Любовь Борисовна" w:date="2024-10-30T18:5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</w:pPr>
      <w:r w:rsidRPr="00285B3F">
        <w:rPr>
          <w:rFonts w:ascii="Times New Roman" w:eastAsiaTheme="majorEastAsia" w:hAnsi="Times New Roman" w:cs="Times New Roman"/>
          <w:sz w:val="24"/>
          <w:szCs w:val="24"/>
          <w:rPrChange w:id="97" w:author="Степанова Любовь Борисовна" w:date="2024-10-30T18:5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  <w:t>Порядок проведения погрузо</w:t>
      </w:r>
      <w:ins w:id="98" w:author="Степанова Любовь Борисовна" w:date="2024-10-30T18:49:00Z">
        <w:r w:rsidR="00285B3F" w:rsidRPr="00285B3F">
          <w:rPr>
            <w:rFonts w:ascii="Times New Roman" w:eastAsiaTheme="majorEastAsia" w:hAnsi="Times New Roman" w:cs="Times New Roman"/>
            <w:sz w:val="24"/>
            <w:szCs w:val="24"/>
            <w:rPrChange w:id="99" w:author="Степанова Любовь Борисовна" w:date="2024-10-30T18:50:00Z">
              <w:rPr>
                <w:rFonts w:ascii="Times New Roman" w:eastAsiaTheme="majorEastAsia" w:hAnsi="Times New Roman" w:cs="Times New Roman"/>
                <w:sz w:val="24"/>
                <w:szCs w:val="24"/>
                <w:highlight w:val="yellow"/>
              </w:rPr>
            </w:rPrChange>
          </w:rPr>
          <w:t>чно</w:t>
        </w:r>
      </w:ins>
      <w:r w:rsidRPr="00285B3F">
        <w:rPr>
          <w:rFonts w:ascii="Times New Roman" w:eastAsiaTheme="majorEastAsia" w:hAnsi="Times New Roman" w:cs="Times New Roman"/>
          <w:sz w:val="24"/>
          <w:szCs w:val="24"/>
          <w:rPrChange w:id="100" w:author="Степанова Любовь Борисовна" w:date="2024-10-30T18:5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  <w:t>-разгрузочных работ</w:t>
      </w:r>
      <w:ins w:id="101" w:author="Степанова Любовь Борисовна" w:date="2024-09-26T17:43:00Z">
        <w:r w:rsidR="00453381" w:rsidRPr="00285B3F">
          <w:rPr>
            <w:rFonts w:ascii="Times New Roman" w:eastAsiaTheme="majorEastAsia" w:hAnsi="Times New Roman" w:cs="Times New Roman"/>
            <w:sz w:val="24"/>
            <w:szCs w:val="24"/>
          </w:rPr>
          <w:t>.</w:t>
        </w:r>
      </w:ins>
    </w:p>
    <w:p w14:paraId="2363702D" w14:textId="70F4C81E" w:rsidR="00402321" w:rsidRPr="00285B3F" w:rsidRDefault="00402321" w:rsidP="00FC49C0">
      <w:pPr>
        <w:pStyle w:val="a7"/>
        <w:keepNext/>
        <w:keepLines/>
        <w:numPr>
          <w:ilvl w:val="0"/>
          <w:numId w:val="37"/>
        </w:numPr>
        <w:spacing w:after="0"/>
        <w:ind w:left="0" w:right="-143" w:firstLine="0"/>
        <w:jc w:val="both"/>
        <w:outlineLvl w:val="1"/>
        <w:rPr>
          <w:rFonts w:ascii="Times New Roman" w:eastAsiaTheme="majorEastAsia" w:hAnsi="Times New Roman" w:cs="Times New Roman"/>
          <w:sz w:val="24"/>
          <w:szCs w:val="24"/>
          <w:rPrChange w:id="102" w:author="Степанова Любовь Борисовна" w:date="2024-10-30T18:5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</w:pPr>
      <w:r w:rsidRPr="00285B3F">
        <w:rPr>
          <w:rFonts w:ascii="Times New Roman" w:eastAsiaTheme="majorEastAsia" w:hAnsi="Times New Roman" w:cs="Times New Roman"/>
          <w:sz w:val="24"/>
          <w:szCs w:val="24"/>
          <w:rPrChange w:id="103" w:author="Степанова Любовь Борисовна" w:date="2024-10-30T18:5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  <w:t>Порядок обращения со строительными и бытовыми отходами</w:t>
      </w:r>
      <w:ins w:id="104" w:author="Степанова Любовь Борисовна" w:date="2024-09-26T17:43:00Z">
        <w:r w:rsidR="00453381" w:rsidRPr="00285B3F">
          <w:rPr>
            <w:rFonts w:ascii="Times New Roman" w:eastAsiaTheme="majorEastAsia" w:hAnsi="Times New Roman" w:cs="Times New Roman"/>
            <w:sz w:val="24"/>
            <w:szCs w:val="24"/>
          </w:rPr>
          <w:t>.</w:t>
        </w:r>
      </w:ins>
    </w:p>
    <w:p w14:paraId="3E77D3E2" w14:textId="494D7022" w:rsidR="00EA0DED" w:rsidRPr="00285B3F" w:rsidRDefault="00402321" w:rsidP="00FC49C0">
      <w:pPr>
        <w:pStyle w:val="a7"/>
        <w:numPr>
          <w:ilvl w:val="0"/>
          <w:numId w:val="37"/>
        </w:numPr>
        <w:spacing w:after="0"/>
        <w:ind w:left="0" w:firstLine="0"/>
        <w:jc w:val="both"/>
        <w:rPr>
          <w:rFonts w:ascii="Times New Roman" w:hAnsi="Times New Roman" w:cs="Times New Roman"/>
          <w:sz w:val="24"/>
          <w:szCs w:val="24"/>
          <w:rPrChange w:id="105" w:author="Степанова Любовь Борисовна" w:date="2024-10-30T18:50:00Z">
            <w:rPr>
              <w:rFonts w:ascii="Times New Roman" w:hAnsi="Times New Roman" w:cs="Times New Roman"/>
              <w:caps/>
              <w:sz w:val="24"/>
              <w:szCs w:val="24"/>
            </w:rPr>
          </w:rPrChange>
        </w:rPr>
      </w:pPr>
      <w:r w:rsidRPr="00285B3F">
        <w:rPr>
          <w:rFonts w:ascii="Times New Roman" w:eastAsiaTheme="majorEastAsia" w:hAnsi="Times New Roman" w:cs="Times New Roman"/>
          <w:sz w:val="24"/>
          <w:szCs w:val="24"/>
          <w:rPrChange w:id="106" w:author="Степанова Любовь Борисовна" w:date="2024-10-30T18:5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  <w:t>Обеспечение безопасности. Противопожарный режим</w:t>
      </w:r>
      <w:ins w:id="107" w:author="Степанова Любовь Борисовна" w:date="2024-10-03T16:58:00Z">
        <w:r w:rsidR="005318D8" w:rsidRPr="00285B3F">
          <w:rPr>
            <w:rFonts w:ascii="Times New Roman" w:eastAsiaTheme="majorEastAsia" w:hAnsi="Times New Roman" w:cs="Times New Roman"/>
            <w:sz w:val="24"/>
            <w:szCs w:val="24"/>
          </w:rPr>
          <w:t>.</w:t>
        </w:r>
      </w:ins>
    </w:p>
    <w:p w14:paraId="0F2052F2" w14:textId="7CB45168" w:rsidR="00402321" w:rsidRPr="00285B3F" w:rsidRDefault="00402321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85B3F">
        <w:rPr>
          <w:rFonts w:ascii="Times New Roman" w:hAnsi="Times New Roman" w:cs="Times New Roman"/>
          <w:bCs/>
          <w:color w:val="000000"/>
          <w:sz w:val="24"/>
          <w:szCs w:val="24"/>
        </w:rPr>
        <w:t>Д</w:t>
      </w:r>
      <w:ins w:id="108" w:author="Степанова Любовь Борисовна" w:date="2024-09-26T17:44:00Z">
        <w:r w:rsidR="00453381" w:rsidRPr="00285B3F">
          <w:rPr>
            <w:rFonts w:ascii="Times New Roman" w:hAnsi="Times New Roman" w:cs="Times New Roman"/>
            <w:bCs/>
            <w:color w:val="000000"/>
            <w:sz w:val="24"/>
            <w:szCs w:val="24"/>
          </w:rPr>
          <w:t>ействия в аварийных, чрезвычайных и экстремальных ситуациях.</w:t>
        </w:r>
      </w:ins>
      <w:del w:id="109" w:author="Степанова Любовь Борисовна" w:date="2024-09-26T17:44:00Z">
        <w:r w:rsidRPr="00285B3F" w:rsidDel="00453381">
          <w:rPr>
            <w:rFonts w:ascii="Times New Roman" w:hAnsi="Times New Roman" w:cs="Times New Roman"/>
            <w:bCs/>
            <w:color w:val="000000"/>
            <w:sz w:val="24"/>
            <w:szCs w:val="24"/>
          </w:rPr>
          <w:delText>ЕЙСТВИЯ В АВАРИЙНЫХ, ЧРЕЗВЫЧАЙНЫХ И ЭКСТРЕМАЛЬНЫХ СИТУАЦИЯХ</w:delText>
        </w:r>
      </w:del>
    </w:p>
    <w:p w14:paraId="3AE5428F" w14:textId="2CA402C3" w:rsidR="00CB6612" w:rsidRPr="00285B3F" w:rsidRDefault="00CB6612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18" w:line="240" w:lineRule="auto"/>
        <w:ind w:left="0" w:firstLine="0"/>
        <w:jc w:val="both"/>
        <w:rPr>
          <w:rFonts w:ascii="Times New Roman" w:hAnsi="Times New Roman" w:cs="Times New Roman"/>
          <w:color w:val="000000"/>
          <w:sz w:val="24"/>
          <w:szCs w:val="24"/>
          <w:rPrChange w:id="110" w:author="Степанова Любовь Борисовна" w:date="2024-10-30T18:50:00Z">
            <w:rPr>
              <w:rFonts w:ascii="Times New Roman" w:hAnsi="Times New Roman" w:cs="Times New Roman"/>
              <w:caps/>
              <w:color w:val="000000"/>
              <w:sz w:val="24"/>
              <w:szCs w:val="24"/>
            </w:rPr>
          </w:rPrChange>
        </w:rPr>
      </w:pPr>
      <w:r w:rsidRPr="00285B3F">
        <w:rPr>
          <w:rFonts w:ascii="Times New Roman" w:hAnsi="Times New Roman" w:cs="Times New Roman"/>
          <w:color w:val="000000"/>
          <w:sz w:val="24"/>
          <w:szCs w:val="24"/>
          <w:rPrChange w:id="111" w:author="Степанова Любовь Борисовна" w:date="2024-10-30T18:50:00Z">
            <w:rPr>
              <w:rFonts w:ascii="Times New Roman" w:hAnsi="Times New Roman" w:cs="Times New Roman"/>
              <w:caps/>
              <w:color w:val="000000"/>
              <w:sz w:val="24"/>
              <w:szCs w:val="24"/>
            </w:rPr>
          </w:rPrChange>
        </w:rPr>
        <w:t>Порядок внесения обязательных платежей</w:t>
      </w:r>
      <w:ins w:id="112" w:author="Степанова Любовь Борисовна" w:date="2024-09-26T17:44:00Z">
        <w:r w:rsidR="00453381" w:rsidRPr="00285B3F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</w:p>
    <w:p w14:paraId="5E14380D" w14:textId="6C64614E" w:rsidR="00CB6612" w:rsidRPr="00285B3F" w:rsidRDefault="00CB6612" w:rsidP="00FC49C0">
      <w:pPr>
        <w:pStyle w:val="a7"/>
        <w:numPr>
          <w:ilvl w:val="0"/>
          <w:numId w:val="37"/>
        </w:numPr>
        <w:autoSpaceDE w:val="0"/>
        <w:autoSpaceDN w:val="0"/>
        <w:adjustRightInd w:val="0"/>
        <w:spacing w:after="23" w:line="240" w:lineRule="auto"/>
        <w:ind w:left="0" w:firstLine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85B3F">
        <w:rPr>
          <w:rFonts w:ascii="Times New Roman" w:hAnsi="Times New Roman" w:cs="Times New Roman"/>
          <w:bCs/>
          <w:color w:val="000000"/>
          <w:sz w:val="24"/>
          <w:szCs w:val="24"/>
        </w:rPr>
        <w:t>О</w:t>
      </w:r>
      <w:ins w:id="113" w:author="Степанова Любовь Борисовна" w:date="2024-09-26T17:44:00Z">
        <w:r w:rsidR="00453381" w:rsidRPr="00285B3F">
          <w:rPr>
            <w:rFonts w:ascii="Times New Roman" w:hAnsi="Times New Roman" w:cs="Times New Roman"/>
            <w:bCs/>
            <w:color w:val="000000"/>
            <w:sz w:val="24"/>
            <w:szCs w:val="24"/>
          </w:rPr>
          <w:t>тветственность собственника и пользователя, штрафные санкции.</w:t>
        </w:r>
      </w:ins>
      <w:del w:id="114" w:author="Степанова Любовь Борисовна" w:date="2024-09-26T17:44:00Z">
        <w:r w:rsidRPr="00285B3F" w:rsidDel="00453381">
          <w:rPr>
            <w:rFonts w:ascii="Times New Roman" w:hAnsi="Times New Roman" w:cs="Times New Roman"/>
            <w:bCs/>
            <w:color w:val="000000"/>
            <w:sz w:val="24"/>
            <w:szCs w:val="24"/>
          </w:rPr>
          <w:delText xml:space="preserve">ТВЕТСТВЕННОСТЬ СОБСТВЕННИКА И ПОЛЬЗОВАТЕЛЯ, ШТРАФНЫЕ </w:delText>
        </w:r>
      </w:del>
      <w:del w:id="115" w:author="Степанова Любовь Борисовна" w:date="2024-09-26T17:45:00Z">
        <w:r w:rsidRPr="00285B3F" w:rsidDel="00453381">
          <w:rPr>
            <w:rFonts w:ascii="Times New Roman" w:hAnsi="Times New Roman" w:cs="Times New Roman"/>
            <w:bCs/>
            <w:color w:val="000000"/>
            <w:sz w:val="24"/>
            <w:szCs w:val="24"/>
          </w:rPr>
          <w:delText>САНКЦИИ</w:delText>
        </w:r>
      </w:del>
    </w:p>
    <w:p w14:paraId="2C8926BC" w14:textId="61F5E286" w:rsidR="00402321" w:rsidRPr="00285B3F" w:rsidRDefault="00CB6612" w:rsidP="00FC49C0">
      <w:pPr>
        <w:pStyle w:val="a7"/>
        <w:numPr>
          <w:ilvl w:val="0"/>
          <w:numId w:val="37"/>
        </w:numPr>
        <w:spacing w:after="0"/>
        <w:ind w:left="0" w:firstLine="0"/>
        <w:jc w:val="both"/>
        <w:rPr>
          <w:rFonts w:ascii="Times New Roman" w:hAnsi="Times New Roman" w:cs="Times New Roman"/>
          <w:sz w:val="24"/>
          <w:szCs w:val="24"/>
          <w:rPrChange w:id="116" w:author="Степанова Любовь Борисовна" w:date="2024-10-30T18:50:00Z">
            <w:rPr>
              <w:rFonts w:ascii="Times New Roman" w:hAnsi="Times New Roman" w:cs="Times New Roman"/>
              <w:caps/>
              <w:sz w:val="24"/>
              <w:szCs w:val="24"/>
            </w:rPr>
          </w:rPrChange>
        </w:rPr>
      </w:pPr>
      <w:r w:rsidRPr="00285B3F">
        <w:rPr>
          <w:rFonts w:ascii="Times New Roman" w:eastAsiaTheme="majorEastAsia" w:hAnsi="Times New Roman" w:cs="Times New Roman"/>
          <w:sz w:val="24"/>
          <w:szCs w:val="24"/>
          <w:rPrChange w:id="117" w:author="Степанова Любовь Борисовна" w:date="2024-10-30T18:50:00Z">
            <w:rPr>
              <w:rFonts w:ascii="Times New Roman" w:eastAsiaTheme="majorEastAsia" w:hAnsi="Times New Roman" w:cs="Times New Roman"/>
              <w:caps/>
              <w:sz w:val="24"/>
              <w:szCs w:val="24"/>
            </w:rPr>
          </w:rPrChange>
        </w:rPr>
        <w:t>Заключительные положения</w:t>
      </w:r>
      <w:commentRangeEnd w:id="1"/>
      <w:r w:rsidR="000C4A76" w:rsidRPr="00285B3F">
        <w:rPr>
          <w:rStyle w:val="af1"/>
        </w:rPr>
        <w:commentReference w:id="1"/>
      </w:r>
      <w:ins w:id="118" w:author="Степанова Любовь Борисовна" w:date="2024-09-26T17:45:00Z">
        <w:r w:rsidR="00453381" w:rsidRPr="00285B3F">
          <w:rPr>
            <w:rFonts w:ascii="Times New Roman" w:eastAsiaTheme="majorEastAsia" w:hAnsi="Times New Roman" w:cs="Times New Roman"/>
            <w:sz w:val="24"/>
            <w:szCs w:val="24"/>
          </w:rPr>
          <w:t>.</w:t>
        </w:r>
      </w:ins>
    </w:p>
    <w:p w14:paraId="4015B538" w14:textId="77777777" w:rsidR="000041A1" w:rsidRPr="009278DD" w:rsidRDefault="000041A1" w:rsidP="006B2FA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BD603FB" w14:textId="77777777" w:rsidR="000041A1" w:rsidRPr="000041A1" w:rsidRDefault="000041A1" w:rsidP="00E86200">
      <w:pPr>
        <w:ind w:firstLine="567"/>
        <w:jc w:val="both"/>
        <w:rPr>
          <w:rFonts w:ascii="Times New Roman" w:hAnsi="Times New Roman" w:cs="Times New Roman"/>
          <w:b/>
          <w:caps/>
          <w:sz w:val="24"/>
          <w:szCs w:val="24"/>
        </w:rPr>
      </w:pPr>
      <w:r w:rsidRPr="000041A1">
        <w:rPr>
          <w:rFonts w:ascii="Times New Roman" w:hAnsi="Times New Roman" w:cs="Times New Roman"/>
          <w:b/>
          <w:caps/>
          <w:sz w:val="24"/>
          <w:szCs w:val="24"/>
        </w:rPr>
        <w:br w:type="page"/>
      </w:r>
    </w:p>
    <w:p w14:paraId="7C637777" w14:textId="4C8E8278" w:rsidR="000041A1" w:rsidRPr="000041A1" w:rsidDel="00FC49C0" w:rsidRDefault="000041A1" w:rsidP="00E86200">
      <w:pPr>
        <w:spacing w:after="0"/>
        <w:ind w:firstLine="567"/>
        <w:jc w:val="both"/>
        <w:rPr>
          <w:del w:id="119" w:author="Степанова Любовь Борисовна" w:date="2024-10-30T12:21:00Z"/>
          <w:rFonts w:ascii="Times New Roman" w:hAnsi="Times New Roman" w:cs="Times New Roman"/>
          <w:b/>
          <w:caps/>
          <w:sz w:val="24"/>
          <w:szCs w:val="24"/>
        </w:rPr>
      </w:pPr>
    </w:p>
    <w:p w14:paraId="0EEB14C8" w14:textId="7CAA6371" w:rsidR="000041A1" w:rsidRPr="000041A1" w:rsidRDefault="000041A1" w:rsidP="00E86200">
      <w:pPr>
        <w:spacing w:after="0"/>
        <w:ind w:firstLine="567"/>
        <w:jc w:val="both"/>
        <w:rPr>
          <w:rFonts w:ascii="Times New Roman" w:hAnsi="Times New Roman" w:cs="Times New Roman"/>
          <w:b/>
          <w:caps/>
          <w:sz w:val="24"/>
          <w:szCs w:val="24"/>
        </w:rPr>
      </w:pPr>
      <w:r w:rsidRPr="000041A1">
        <w:rPr>
          <w:rFonts w:ascii="Times New Roman" w:hAnsi="Times New Roman" w:cs="Times New Roman"/>
          <w:b/>
          <w:caps/>
          <w:sz w:val="24"/>
          <w:szCs w:val="24"/>
        </w:rPr>
        <w:t>Введение</w:t>
      </w:r>
    </w:p>
    <w:p w14:paraId="6B88FC91" w14:textId="77777777" w:rsidR="000041A1" w:rsidRPr="000041A1" w:rsidRDefault="000041A1" w:rsidP="00E86200">
      <w:pPr>
        <w:spacing w:after="0"/>
        <w:ind w:firstLine="567"/>
        <w:jc w:val="both"/>
        <w:rPr>
          <w:rFonts w:ascii="Times New Roman" w:hAnsi="Times New Roman" w:cs="Times New Roman"/>
          <w:b/>
          <w:caps/>
          <w:sz w:val="24"/>
          <w:szCs w:val="24"/>
        </w:rPr>
      </w:pPr>
    </w:p>
    <w:p w14:paraId="014E448F" w14:textId="3823EA28" w:rsidR="000041A1" w:rsidRPr="000041A1" w:rsidRDefault="000041A1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Индивидуальный взгляд на окружающий мир каждого из нас подразумевает отличное его восприятие. Поэтому принципы </w:t>
      </w:r>
      <w:ins w:id="120" w:author="Степанова Любовь Борисовна" w:date="2024-09-30T14:32:00Z">
        <w:r w:rsidR="00D12DE9">
          <w:rPr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>жилого комплекса</w:t>
        </w:r>
      </w:ins>
      <w:del w:id="121" w:author="Степанова Любовь Борисовна" w:date="2024-09-30T14:32:00Z">
        <w:r w:rsidRPr="000041A1" w:rsidDel="00D12DE9">
          <w:rPr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delText>ЖК</w:delText>
        </w:r>
      </w:del>
      <w:r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«</w:t>
      </w:r>
      <w:proofErr w:type="spellStart"/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Вандер</w:t>
      </w:r>
      <w:proofErr w:type="spellEnd"/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парк</w:t>
      </w:r>
      <w:r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»: добрые соседские отношения, уважение личного пространства каждого. </w:t>
      </w:r>
    </w:p>
    <w:p w14:paraId="32A8DB6C" w14:textId="77777777" w:rsidR="000041A1" w:rsidRPr="000041A1" w:rsidRDefault="000041A1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Жить сообща – это значит уметь договариваться. Для этого и созданы эти правила.</w:t>
      </w:r>
    </w:p>
    <w:p w14:paraId="12F67DED" w14:textId="77777777" w:rsidR="000041A1" w:rsidRPr="000041A1" w:rsidRDefault="000041A1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1549BB37" w14:textId="20C1157F" w:rsidR="000041A1" w:rsidRPr="000041A1" w:rsidRDefault="000041A1" w:rsidP="00E86200">
      <w:pPr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041A1">
        <w:rPr>
          <w:rFonts w:ascii="Times New Roman" w:hAnsi="Times New Roman" w:cs="Times New Roman"/>
          <w:b/>
          <w:sz w:val="24"/>
          <w:szCs w:val="24"/>
        </w:rPr>
        <w:t xml:space="preserve">Исходные данные о </w:t>
      </w:r>
      <w:ins w:id="122" w:author="Степанова Любовь Борисовна" w:date="2024-09-26T17:59:00Z">
        <w:r w:rsidR="009278DD">
          <w:rPr>
            <w:rFonts w:ascii="Times New Roman" w:hAnsi="Times New Roman" w:cs="Times New Roman"/>
            <w:b/>
            <w:sz w:val="24"/>
            <w:szCs w:val="24"/>
          </w:rPr>
          <w:t>Комплексе</w:t>
        </w:r>
      </w:ins>
      <w:del w:id="123" w:author="Степанова Любовь Борисовна" w:date="2024-09-26T17:59:00Z">
        <w:r w:rsidRPr="000041A1" w:rsidDel="009278DD">
          <w:rPr>
            <w:rFonts w:ascii="Times New Roman" w:hAnsi="Times New Roman" w:cs="Times New Roman"/>
            <w:b/>
            <w:sz w:val="24"/>
            <w:szCs w:val="24"/>
          </w:rPr>
          <w:delText>ЖК</w:delText>
        </w:r>
      </w:del>
      <w:r w:rsidR="001F77A0">
        <w:rPr>
          <w:rFonts w:ascii="Times New Roman" w:hAnsi="Times New Roman" w:cs="Times New Roman"/>
          <w:b/>
          <w:sz w:val="24"/>
          <w:szCs w:val="24"/>
        </w:rPr>
        <w:t>:</w:t>
      </w:r>
    </w:p>
    <w:p w14:paraId="489FDB19" w14:textId="6F796DB6" w:rsidR="000041A1" w:rsidRPr="000041A1" w:rsidRDefault="001F77A0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1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.Общая площадь ЖК «</w:t>
      </w:r>
      <w:proofErr w:type="spellStart"/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Вандер</w:t>
      </w:r>
      <w:proofErr w:type="spellEnd"/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Парк», м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2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94 695,5</w:t>
      </w:r>
    </w:p>
    <w:p w14:paraId="57B29697" w14:textId="4E266E58" w:rsidR="000041A1" w:rsidRPr="000041A1" w:rsidRDefault="00CF2A74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2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.Площадь прилегающей территории, м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2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-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48 979,2</w:t>
      </w:r>
    </w:p>
    <w:p w14:paraId="79480F52" w14:textId="33640ECB" w:rsidR="000041A1" w:rsidRPr="000041A1" w:rsidRDefault="00CF2A74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3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.Количество видеокамер на паркинге, шт. 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86</w:t>
      </w:r>
    </w:p>
    <w:p w14:paraId="5C80AF47" w14:textId="20986002" w:rsidR="000041A1" w:rsidRPr="000041A1" w:rsidRDefault="00CF2A74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4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.Количество видеокамер на прилегающей территории, шт.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48</w:t>
      </w:r>
    </w:p>
    <w:p w14:paraId="4FD1259C" w14:textId="10A7F389" w:rsidR="000041A1" w:rsidRPr="000041A1" w:rsidRDefault="00CF2A74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.Количество камер в лобби и поэтажных холлах, шт. 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50</w:t>
      </w:r>
    </w:p>
    <w:p w14:paraId="259CC450" w14:textId="16369B33" w:rsidR="000041A1" w:rsidRPr="000041A1" w:rsidRDefault="00CF2A74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</w:t>
      </w:r>
      <w:del w:id="124" w:author="Степанова Любовь Борисовна" w:date="2024-09-26T17:59:00Z">
        <w:r w:rsidR="000041A1" w:rsidRPr="000041A1" w:rsidDel="009278DD">
          <w:rPr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delText xml:space="preserve"> </w:delText>
        </w:r>
      </w:del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Количество мониторных, шт. 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2</w:t>
      </w:r>
    </w:p>
    <w:p w14:paraId="0A240775" w14:textId="47ECB17E" w:rsidR="000041A1" w:rsidRPr="000041A1" w:rsidRDefault="00CF2A74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.Количество шлагбаумов, шт.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2</w:t>
      </w:r>
    </w:p>
    <w:p w14:paraId="233ED78A" w14:textId="5E6210EE" w:rsidR="000041A1" w:rsidRPr="000041A1" w:rsidRDefault="00CF2A74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</w:t>
      </w:r>
      <w:del w:id="125" w:author="Степанова Любовь Борисовна" w:date="2024-09-26T17:59:00Z">
        <w:r w:rsidR="000041A1" w:rsidRPr="000041A1" w:rsidDel="009278DD">
          <w:rPr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delText xml:space="preserve"> </w:delText>
        </w:r>
      </w:del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Количество ворот, шт.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3</w:t>
      </w:r>
    </w:p>
    <w:p w14:paraId="3CDFA046" w14:textId="73305259" w:rsidR="000041A1" w:rsidRPr="000041A1" w:rsidRDefault="00CF2A74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9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Ко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личество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квартир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 шт.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– 879</w:t>
      </w:r>
    </w:p>
    <w:p w14:paraId="6A1480C8" w14:textId="1FD42302" w:rsidR="000041A1" w:rsidRPr="000041A1" w:rsidRDefault="00CF2A74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10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Количество машиномест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 шт.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- 1004</w:t>
      </w:r>
    </w:p>
    <w:p w14:paraId="2F9D7351" w14:textId="284FD52D" w:rsidR="000041A1" w:rsidRPr="000041A1" w:rsidRDefault="00CF2A74" w:rsidP="00E86200">
      <w:pPr>
        <w:tabs>
          <w:tab w:val="num" w:pos="1068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11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Кол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ичество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лифтов</w:t>
      </w:r>
      <w:r w:rsidR="001F77A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 шт.</w:t>
      </w:r>
      <w:r w:rsidR="000041A1" w:rsidRPr="000041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- 27</w:t>
      </w:r>
    </w:p>
    <w:p w14:paraId="465DAB2A" w14:textId="77777777" w:rsidR="000041A1" w:rsidRPr="000041A1" w:rsidRDefault="000041A1" w:rsidP="00E86200">
      <w:pPr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27C41B4" w14:textId="16D31BAC" w:rsidR="000041A1" w:rsidRPr="000041A1" w:rsidRDefault="000041A1" w:rsidP="00E86200">
      <w:pPr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041A1">
        <w:rPr>
          <w:rFonts w:ascii="Times New Roman" w:hAnsi="Times New Roman" w:cs="Times New Roman"/>
          <w:b/>
          <w:sz w:val="24"/>
          <w:szCs w:val="24"/>
        </w:rPr>
        <w:t>График работы У</w:t>
      </w:r>
      <w:ins w:id="126" w:author="Степанова Любовь Борисовна" w:date="2024-09-30T14:32:00Z">
        <w:r w:rsidR="00D12DE9">
          <w:rPr>
            <w:rFonts w:ascii="Times New Roman" w:hAnsi="Times New Roman" w:cs="Times New Roman"/>
            <w:b/>
            <w:sz w:val="24"/>
            <w:szCs w:val="24"/>
          </w:rPr>
          <w:t>правляющей организации</w:t>
        </w:r>
      </w:ins>
      <w:del w:id="127" w:author="Степанова Любовь Борисовна" w:date="2024-09-30T14:32:00Z">
        <w:r w:rsidRPr="000041A1" w:rsidDel="00D12DE9">
          <w:rPr>
            <w:rFonts w:ascii="Times New Roman" w:hAnsi="Times New Roman" w:cs="Times New Roman"/>
            <w:b/>
            <w:sz w:val="24"/>
            <w:szCs w:val="24"/>
          </w:rPr>
          <w:delText>К</w:delText>
        </w:r>
      </w:del>
      <w:r w:rsidR="001F77A0">
        <w:rPr>
          <w:rFonts w:ascii="Times New Roman" w:hAnsi="Times New Roman" w:cs="Times New Roman"/>
          <w:b/>
          <w:sz w:val="24"/>
          <w:szCs w:val="24"/>
        </w:rPr>
        <w:t>:</w:t>
      </w:r>
    </w:p>
    <w:p w14:paraId="43F148E4" w14:textId="77777777" w:rsidR="000041A1" w:rsidRPr="000041A1" w:rsidRDefault="000041A1" w:rsidP="00E86200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tbl>
      <w:tblPr>
        <w:tblStyle w:val="-431"/>
        <w:tblW w:w="9825" w:type="dxa"/>
        <w:jc w:val="center"/>
        <w:tblLook w:val="01E0" w:firstRow="1" w:lastRow="1" w:firstColumn="1" w:lastColumn="1" w:noHBand="0" w:noVBand="0"/>
        <w:tblPrChange w:id="128" w:author="Хайретдинова Галия Динмухаммятовна" w:date="2024-09-06T16:16:00Z">
          <w:tblPr>
            <w:tblStyle w:val="-431"/>
            <w:tblW w:w="9776" w:type="dxa"/>
            <w:jc w:val="center"/>
            <w:tblLook w:val="01E0" w:firstRow="1" w:lastRow="1" w:firstColumn="1" w:lastColumn="1" w:noHBand="0" w:noVBand="0"/>
          </w:tblPr>
        </w:tblPrChange>
      </w:tblPr>
      <w:tblGrid>
        <w:gridCol w:w="2327"/>
        <w:gridCol w:w="3936"/>
        <w:gridCol w:w="3562"/>
        <w:tblGridChange w:id="129">
          <w:tblGrid>
            <w:gridCol w:w="2316"/>
            <w:gridCol w:w="3916"/>
            <w:gridCol w:w="3544"/>
          </w:tblGrid>
        </w:tblGridChange>
      </w:tblGrid>
      <w:tr w:rsidR="001F77A0" w:rsidRPr="000041A1" w14:paraId="519EFF24" w14:textId="77777777" w:rsidTr="009246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9"/>
          <w:jc w:val="center"/>
          <w:trPrChange w:id="130" w:author="Хайретдинова Галия Динмухаммятовна" w:date="2024-09-06T16:16:00Z">
            <w:trPr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7" w:type="dxa"/>
            <w:vAlign w:val="center"/>
            <w:tcPrChange w:id="131" w:author="Хайретдинова Галия Динмухаммятовна" w:date="2024-09-06T16:16:00Z">
              <w:tcPr>
                <w:tcW w:w="2316" w:type="dxa"/>
                <w:vAlign w:val="center"/>
              </w:tcPr>
            </w:tcPrChange>
          </w:tcPr>
          <w:p w14:paraId="1A863D01" w14:textId="2C107207" w:rsidR="001F77A0" w:rsidRPr="000041A1" w:rsidRDefault="001F77A0" w:rsidP="00E86200">
            <w:pPr>
              <w:widowControl w:val="0"/>
              <w:adjustRightInd w:val="0"/>
              <w:jc w:val="both"/>
              <w:textAlignment w:val="baseline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подразделения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36" w:type="dxa"/>
            <w:vAlign w:val="center"/>
            <w:tcPrChange w:id="132" w:author="Хайретдинова Галия Динмухаммятовна" w:date="2024-09-06T16:16:00Z">
              <w:tcPr>
                <w:tcW w:w="3916" w:type="dxa"/>
                <w:vAlign w:val="center"/>
              </w:tcPr>
            </w:tcPrChange>
          </w:tcPr>
          <w:p w14:paraId="2ADF119A" w14:textId="77777777" w:rsidR="000041A1" w:rsidRPr="000041A1" w:rsidRDefault="000041A1" w:rsidP="00E86200">
            <w:pPr>
              <w:widowControl w:val="0"/>
              <w:adjustRightInd w:val="0"/>
              <w:ind w:firstLine="567"/>
              <w:jc w:val="both"/>
              <w:textAlignment w:val="baseline"/>
              <w:cnfStyle w:val="100010000000" w:firstRow="1" w:lastRow="0" w:firstColumn="0" w:lastColumn="0" w:oddVBand="1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41A1">
              <w:rPr>
                <w:rFonts w:ascii="Times New Roman" w:eastAsia="Times New Roman" w:hAnsi="Times New Roman" w:cs="Times New Roman"/>
                <w:sz w:val="24"/>
                <w:szCs w:val="24"/>
              </w:rPr>
              <w:t>Часы работы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562" w:type="dxa"/>
            <w:vAlign w:val="center"/>
            <w:tcPrChange w:id="133" w:author="Хайретдинова Галия Динмухаммятовна" w:date="2024-09-06T16:16:00Z">
              <w:tcPr>
                <w:tcW w:w="3544" w:type="dxa"/>
                <w:vAlign w:val="center"/>
              </w:tcPr>
            </w:tcPrChange>
          </w:tcPr>
          <w:p w14:paraId="4AB30A4D" w14:textId="77777777" w:rsidR="000041A1" w:rsidRPr="000041A1" w:rsidRDefault="000041A1" w:rsidP="00E86200">
            <w:pPr>
              <w:widowControl w:val="0"/>
              <w:adjustRightInd w:val="0"/>
              <w:ind w:firstLine="567"/>
              <w:jc w:val="both"/>
              <w:textAlignment w:val="baseline"/>
              <w:cnfStyle w:val="100100000000" w:firstRow="1" w:lastRow="0" w:firstColumn="0" w:lastColumn="1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41A1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Контакты</w:t>
            </w:r>
          </w:p>
        </w:tc>
      </w:tr>
      <w:tr w:rsidR="000041A1" w:rsidRPr="001F77A0" w14:paraId="1293DDAC" w14:textId="77777777" w:rsidTr="009246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4"/>
          <w:jc w:val="center"/>
          <w:trPrChange w:id="134" w:author="Хайретдинова Галия Динмухаммятовна" w:date="2024-09-06T16:16:00Z">
            <w:trPr>
              <w:trHeight w:val="480"/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7" w:type="dxa"/>
            <w:shd w:val="clear" w:color="auto" w:fill="FFFFFF" w:themeFill="background1"/>
            <w:vAlign w:val="center"/>
            <w:tcPrChange w:id="135" w:author="Хайретдинова Галия Динмухаммятовна" w:date="2024-09-06T16:16:00Z">
              <w:tcPr>
                <w:tcW w:w="2316" w:type="dxa"/>
                <w:shd w:val="clear" w:color="auto" w:fill="FFFFFF" w:themeFill="background1"/>
                <w:vAlign w:val="center"/>
              </w:tcPr>
            </w:tcPrChange>
          </w:tcPr>
          <w:p w14:paraId="5BAEF9BE" w14:textId="77777777" w:rsidR="000041A1" w:rsidRPr="000041A1" w:rsidRDefault="000041A1" w:rsidP="007850C1">
            <w:pPr>
              <w:widowControl w:val="0"/>
              <w:adjustRightInd w:val="0"/>
              <w:ind w:firstLine="34"/>
              <w:textAlignment w:val="baseline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41A1">
              <w:rPr>
                <w:rFonts w:ascii="Times New Roman" w:eastAsia="Times New Roman" w:hAnsi="Times New Roman" w:cs="Times New Roman"/>
                <w:sz w:val="24"/>
                <w:szCs w:val="24"/>
              </w:rPr>
              <w:t>Охрана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36" w:type="dxa"/>
            <w:shd w:val="clear" w:color="auto" w:fill="FFFFFF" w:themeFill="background1"/>
            <w:vAlign w:val="center"/>
            <w:tcPrChange w:id="136" w:author="Хайретдинова Галия Динмухаммятовна" w:date="2024-09-06T16:16:00Z">
              <w:tcPr>
                <w:tcW w:w="3916" w:type="dxa"/>
                <w:shd w:val="clear" w:color="auto" w:fill="FFFFFF" w:themeFill="background1"/>
                <w:vAlign w:val="center"/>
              </w:tcPr>
            </w:tcPrChange>
          </w:tcPr>
          <w:p w14:paraId="62AFDCEA" w14:textId="77777777" w:rsidR="000041A1" w:rsidRPr="000041A1" w:rsidRDefault="000041A1" w:rsidP="00E86200">
            <w:pPr>
              <w:widowControl w:val="0"/>
              <w:adjustRightInd w:val="0"/>
              <w:ind w:firstLine="567"/>
              <w:jc w:val="both"/>
              <w:textAlignment w:val="baseline"/>
              <w:cnfStyle w:val="000010100000" w:firstRow="0" w:lastRow="0" w:firstColumn="0" w:lastColumn="0" w:oddVBand="1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41A1">
              <w:rPr>
                <w:rFonts w:ascii="Times New Roman" w:eastAsia="Times New Roman" w:hAnsi="Times New Roman" w:cs="Times New Roman"/>
                <w:sz w:val="24"/>
                <w:szCs w:val="24"/>
              </w:rPr>
              <w:t>Круглосуточно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562" w:type="dxa"/>
            <w:shd w:val="clear" w:color="auto" w:fill="FFFFFF" w:themeFill="background1"/>
            <w:vAlign w:val="center"/>
            <w:tcPrChange w:id="137" w:author="Хайретдинова Галия Динмухаммятовна" w:date="2024-09-06T16:16:00Z">
              <w:tcPr>
                <w:tcW w:w="3544" w:type="dxa"/>
                <w:shd w:val="clear" w:color="auto" w:fill="FFFFFF" w:themeFill="background1"/>
                <w:vAlign w:val="center"/>
              </w:tcPr>
            </w:tcPrChange>
          </w:tcPr>
          <w:p w14:paraId="0FBAF69F" w14:textId="19B1E3D6" w:rsidR="000041A1" w:rsidRPr="000041A1" w:rsidRDefault="00CF2A74" w:rsidP="00E86200">
            <w:pPr>
              <w:ind w:firstLine="567"/>
              <w:jc w:val="both"/>
              <w:cnfStyle w:val="000100100000" w:firstRow="0" w:lastRow="0" w:firstColumn="0" w:lastColumn="1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+7</w:t>
            </w:r>
            <w:r w:rsidR="000041A1" w:rsidRPr="000041A1">
              <w:rPr>
                <w:rFonts w:ascii="Times New Roman" w:hAnsi="Times New Roman" w:cs="Times New Roman"/>
                <w:sz w:val="24"/>
                <w:szCs w:val="24"/>
              </w:rPr>
              <w:t>963 754 99 03</w:t>
            </w:r>
          </w:p>
        </w:tc>
      </w:tr>
      <w:tr w:rsidR="000041A1" w:rsidRPr="001F77A0" w14:paraId="4B3D2C9C" w14:textId="77777777" w:rsidTr="00924655">
        <w:trPr>
          <w:trHeight w:val="589"/>
          <w:jc w:val="center"/>
          <w:trPrChange w:id="138" w:author="Хайретдинова Галия Динмухаммятовна" w:date="2024-09-06T16:16:00Z">
            <w:trPr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7" w:type="dxa"/>
            <w:shd w:val="clear" w:color="auto" w:fill="FFFFFF" w:themeFill="background1"/>
            <w:vAlign w:val="center"/>
            <w:tcPrChange w:id="139" w:author="Хайретдинова Галия Динмухаммятовна" w:date="2024-09-06T16:16:00Z">
              <w:tcPr>
                <w:tcW w:w="2316" w:type="dxa"/>
                <w:shd w:val="clear" w:color="auto" w:fill="FFFFFF" w:themeFill="background1"/>
                <w:vAlign w:val="center"/>
              </w:tcPr>
            </w:tcPrChange>
          </w:tcPr>
          <w:p w14:paraId="5F07BE35" w14:textId="2A1ABF2A" w:rsidR="000041A1" w:rsidRPr="000041A1" w:rsidRDefault="00EE6CD1" w:rsidP="007850C1">
            <w:pPr>
              <w:widowControl w:val="0"/>
              <w:adjustRightInd w:val="0"/>
              <w:ind w:firstLine="34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ins w:id="140" w:author="Степанова Любовь Борисовна" w:date="2024-09-26T15:11:00Z">
              <w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t>Администратор</w:t>
              </w:r>
            </w:ins>
            <w:commentRangeStart w:id="141"/>
            <w:commentRangeStart w:id="142"/>
            <w:del w:id="143" w:author="Степанова Любовь Борисовна" w:date="2024-09-26T15:11:00Z">
              <w:r w:rsidR="000041A1" w:rsidRPr="000041A1" w:rsidDel="00EE6CD1"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delText>Службы ресепшн</w:delText>
              </w:r>
              <w:r w:rsidR="00CF2A74" w:rsidDel="00EE6CD1"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delText xml:space="preserve"> (лобби)</w:delText>
              </w:r>
            </w:del>
            <w:commentRangeEnd w:id="141"/>
            <w:r w:rsidR="00C6527F">
              <w:rPr>
                <w:rStyle w:val="af1"/>
                <w:b w:val="0"/>
                <w:bCs w:val="0"/>
              </w:rPr>
              <w:commentReference w:id="141"/>
            </w:r>
            <w:commentRangeEnd w:id="142"/>
            <w:r>
              <w:rPr>
                <w:rStyle w:val="af1"/>
                <w:b w:val="0"/>
                <w:bCs w:val="0"/>
              </w:rPr>
              <w:commentReference w:id="142"/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36" w:type="dxa"/>
            <w:shd w:val="clear" w:color="auto" w:fill="FFFFFF" w:themeFill="background1"/>
            <w:vAlign w:val="center"/>
            <w:tcPrChange w:id="144" w:author="Хайретдинова Галия Динмухаммятовна" w:date="2024-09-06T16:16:00Z">
              <w:tcPr>
                <w:tcW w:w="3916" w:type="dxa"/>
                <w:shd w:val="clear" w:color="auto" w:fill="FFFFFF" w:themeFill="background1"/>
                <w:vAlign w:val="center"/>
              </w:tcPr>
            </w:tcPrChange>
          </w:tcPr>
          <w:p w14:paraId="4718CF72" w14:textId="77777777" w:rsidR="000041A1" w:rsidRPr="000041A1" w:rsidRDefault="000041A1" w:rsidP="007850C1">
            <w:pPr>
              <w:widowControl w:val="0"/>
              <w:adjustRightInd w:val="0"/>
              <w:ind w:left="128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41A1">
              <w:rPr>
                <w:rFonts w:ascii="Times New Roman" w:eastAsia="Times New Roman" w:hAnsi="Times New Roman" w:cs="Times New Roman"/>
                <w:sz w:val="24"/>
                <w:szCs w:val="24"/>
              </w:rPr>
              <w:t>Понедельник – воскресенье</w:t>
            </w:r>
          </w:p>
          <w:p w14:paraId="1DDB1A3D" w14:textId="77777777" w:rsidR="000041A1" w:rsidRPr="000041A1" w:rsidRDefault="000041A1" w:rsidP="00E86200">
            <w:pPr>
              <w:widowControl w:val="0"/>
              <w:adjustRightInd w:val="0"/>
              <w:ind w:firstLine="567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41A1">
              <w:rPr>
                <w:rFonts w:ascii="Times New Roman" w:eastAsia="Times New Roman" w:hAnsi="Times New Roman" w:cs="Times New Roman"/>
                <w:sz w:val="24"/>
                <w:szCs w:val="24"/>
              </w:rPr>
              <w:t>с 9:00 до 21:00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562" w:type="dxa"/>
            <w:shd w:val="clear" w:color="auto" w:fill="FFFFFF" w:themeFill="background1"/>
            <w:vAlign w:val="center"/>
            <w:tcPrChange w:id="145" w:author="Хайретдинова Галия Динмухаммятовна" w:date="2024-09-06T16:16:00Z">
              <w:tcPr>
                <w:tcW w:w="3544" w:type="dxa"/>
                <w:shd w:val="clear" w:color="auto" w:fill="FFFFFF" w:themeFill="background1"/>
                <w:vAlign w:val="center"/>
              </w:tcPr>
            </w:tcPrChange>
          </w:tcPr>
          <w:p w14:paraId="798A571F" w14:textId="77777777" w:rsidR="000041A1" w:rsidRPr="000041A1" w:rsidRDefault="000041A1" w:rsidP="00E86200">
            <w:pPr>
              <w:widowControl w:val="0"/>
              <w:adjustRightInd w:val="0"/>
              <w:ind w:firstLine="567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41A1">
              <w:rPr>
                <w:rFonts w:ascii="Times New Roman" w:eastAsia="Times New Roman" w:hAnsi="Times New Roman" w:cs="Times New Roman"/>
                <w:sz w:val="24"/>
                <w:szCs w:val="24"/>
              </w:rPr>
              <w:t>8-916-979-31-01</w:t>
            </w:r>
          </w:p>
        </w:tc>
      </w:tr>
      <w:tr w:rsidR="000041A1" w:rsidRPr="001F77A0" w14:paraId="4EBF8079" w14:textId="77777777" w:rsidTr="0092465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600"/>
          <w:jc w:val="center"/>
          <w:trPrChange w:id="146" w:author="Хайретдинова Галия Динмухаммятовна" w:date="2024-09-06T16:16:00Z">
            <w:trPr>
              <w:jc w:val="center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7" w:type="dxa"/>
            <w:shd w:val="clear" w:color="auto" w:fill="D9D9D9" w:themeFill="background1" w:themeFillShade="D9"/>
            <w:vAlign w:val="center"/>
            <w:tcPrChange w:id="147" w:author="Хайретдинова Галия Динмухаммятовна" w:date="2024-09-06T16:16:00Z">
              <w:tcPr>
                <w:tcW w:w="2316" w:type="dxa"/>
                <w:shd w:val="clear" w:color="auto" w:fill="D9D9D9" w:themeFill="background1" w:themeFillShade="D9"/>
                <w:vAlign w:val="center"/>
              </w:tcPr>
            </w:tcPrChange>
          </w:tcPr>
          <w:p w14:paraId="04E52954" w14:textId="77777777" w:rsidR="000041A1" w:rsidRPr="000041A1" w:rsidRDefault="000041A1" w:rsidP="007850C1">
            <w:pPr>
              <w:widowControl w:val="0"/>
              <w:adjustRightInd w:val="0"/>
              <w:ind w:firstLine="34"/>
              <w:textAlignment w:val="baseline"/>
              <w:cnfStyle w:val="011000000000" w:firstRow="0" w:lastRow="1" w:firstColumn="1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41A1">
              <w:rPr>
                <w:rFonts w:ascii="Times New Roman" w:eastAsia="Times New Roman" w:hAnsi="Times New Roman" w:cs="Times New Roman"/>
                <w:sz w:val="24"/>
                <w:szCs w:val="24"/>
              </w:rPr>
              <w:t>Диспетчерская служба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36" w:type="dxa"/>
            <w:shd w:val="clear" w:color="auto" w:fill="D9D9D9" w:themeFill="background1" w:themeFillShade="D9"/>
            <w:vAlign w:val="center"/>
            <w:tcPrChange w:id="148" w:author="Хайретдинова Галия Динмухаммятовна" w:date="2024-09-06T16:16:00Z">
              <w:tcPr>
                <w:tcW w:w="3916" w:type="dxa"/>
                <w:shd w:val="clear" w:color="auto" w:fill="D9D9D9" w:themeFill="background1" w:themeFillShade="D9"/>
                <w:vAlign w:val="center"/>
              </w:tcPr>
            </w:tcPrChange>
          </w:tcPr>
          <w:p w14:paraId="666F2805" w14:textId="77777777" w:rsidR="000041A1" w:rsidRPr="000041A1" w:rsidRDefault="000041A1" w:rsidP="00E86200">
            <w:pPr>
              <w:widowControl w:val="0"/>
              <w:adjustRightInd w:val="0"/>
              <w:ind w:firstLine="567"/>
              <w:jc w:val="both"/>
              <w:textAlignment w:val="baseline"/>
              <w:cnfStyle w:val="010010000000" w:firstRow="0" w:lastRow="1" w:firstColumn="0" w:lastColumn="0" w:oddVBand="1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41A1">
              <w:rPr>
                <w:rFonts w:ascii="Times New Roman" w:eastAsia="Times New Roman" w:hAnsi="Times New Roman" w:cs="Times New Roman"/>
                <w:sz w:val="24"/>
                <w:szCs w:val="24"/>
              </w:rPr>
              <w:t>Круглосуточно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562" w:type="dxa"/>
            <w:shd w:val="clear" w:color="auto" w:fill="D9D9D9" w:themeFill="background1" w:themeFillShade="D9"/>
            <w:vAlign w:val="center"/>
            <w:tcPrChange w:id="149" w:author="Хайретдинова Галия Динмухаммятовна" w:date="2024-09-06T16:16:00Z">
              <w:tcPr>
                <w:tcW w:w="3544" w:type="dxa"/>
                <w:shd w:val="clear" w:color="auto" w:fill="D9D9D9" w:themeFill="background1" w:themeFillShade="D9"/>
                <w:vAlign w:val="center"/>
              </w:tcPr>
            </w:tcPrChange>
          </w:tcPr>
          <w:p w14:paraId="30A18CD7" w14:textId="77777777" w:rsidR="000041A1" w:rsidRDefault="000041A1" w:rsidP="00E86200">
            <w:pPr>
              <w:widowControl w:val="0"/>
              <w:adjustRightInd w:val="0"/>
              <w:ind w:firstLine="567"/>
              <w:jc w:val="both"/>
              <w:textAlignment w:val="baseline"/>
              <w:cnfStyle w:val="010100000000" w:firstRow="0" w:lastRow="1" w:firstColumn="0" w:lastColumn="1" w:oddVBand="0" w:evenVBand="0" w:oddHBand="0" w:evenHBand="0" w:firstRowFirstColumn="0" w:firstRowLastColumn="0" w:lastRowFirstColumn="0" w:lastRowLastColumn="0"/>
              <w:rPr>
                <w:ins w:id="150" w:author="Хайретдинова Галия Динмухаммятовна" w:date="2024-09-06T16:16:00Z"/>
                <w:rFonts w:ascii="Times New Roman" w:eastAsia="Times New Roman" w:hAnsi="Times New Roman" w:cs="Times New Roman"/>
                <w:sz w:val="24"/>
                <w:szCs w:val="24"/>
              </w:rPr>
            </w:pPr>
            <w:commentRangeStart w:id="151"/>
            <w:r w:rsidRPr="000041A1">
              <w:rPr>
                <w:rFonts w:ascii="Times New Roman" w:eastAsia="Times New Roman" w:hAnsi="Times New Roman" w:cs="Times New Roman"/>
                <w:sz w:val="24"/>
                <w:szCs w:val="24"/>
              </w:rPr>
              <w:t>8-800-234-55-00</w:t>
            </w:r>
            <w:commentRangeEnd w:id="151"/>
            <w:r w:rsidR="009F655C">
              <w:rPr>
                <w:rStyle w:val="af1"/>
                <w:b w:val="0"/>
                <w:bCs w:val="0"/>
              </w:rPr>
              <w:commentReference w:id="151"/>
            </w:r>
          </w:p>
          <w:p w14:paraId="515F43F9" w14:textId="581299B9" w:rsidR="00924655" w:rsidRPr="000041A1" w:rsidRDefault="00924655" w:rsidP="00E86200">
            <w:pPr>
              <w:widowControl w:val="0"/>
              <w:adjustRightInd w:val="0"/>
              <w:ind w:firstLine="567"/>
              <w:jc w:val="both"/>
              <w:textAlignment w:val="baseline"/>
              <w:cnfStyle w:val="010100000000" w:firstRow="0" w:lastRow="1" w:firstColumn="0" w:lastColumn="1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ins w:id="152" w:author="Хайретдинова Галия Динмухаммятовна" w:date="2024-09-06T16:16:00Z">
              <w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t>8-910-420-01-</w:t>
              </w:r>
              <w:commentRangeStart w:id="153"/>
              <w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t>75</w:t>
              </w:r>
            </w:ins>
            <w:commentRangeEnd w:id="153"/>
            <w:ins w:id="154" w:author="Хайретдинова Галия Динмухаммятовна" w:date="2024-09-06T16:18:00Z">
              <w:r>
                <w:rPr>
                  <w:rStyle w:val="af1"/>
                  <w:b w:val="0"/>
                  <w:bCs w:val="0"/>
                </w:rPr>
                <w:commentReference w:id="153"/>
              </w:r>
            </w:ins>
          </w:p>
        </w:tc>
      </w:tr>
    </w:tbl>
    <w:p w14:paraId="23B073B5" w14:textId="77777777" w:rsidR="000041A1" w:rsidRPr="000041A1" w:rsidRDefault="000041A1" w:rsidP="00E86200">
      <w:pPr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041A1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353A0C0" w14:textId="123C2153" w:rsidR="000041A1" w:rsidRPr="000041A1" w:rsidDel="00D12DE9" w:rsidRDefault="000041A1" w:rsidP="00E86200">
      <w:pPr>
        <w:spacing w:after="0"/>
        <w:ind w:firstLine="567"/>
        <w:jc w:val="both"/>
        <w:rPr>
          <w:del w:id="155" w:author="Степанова Любовь Борисовна" w:date="2024-09-30T14:32:00Z"/>
          <w:rFonts w:ascii="Times New Roman" w:hAnsi="Times New Roman" w:cs="Times New Roman"/>
          <w:b/>
          <w:sz w:val="24"/>
          <w:szCs w:val="24"/>
        </w:rPr>
      </w:pPr>
      <w:del w:id="156" w:author="Степанова Любовь Борисовна" w:date="2024-09-30T14:32:00Z">
        <w:r w:rsidRPr="000041A1" w:rsidDel="00D12DE9">
          <w:rPr>
            <w:rFonts w:ascii="Times New Roman" w:hAnsi="Times New Roman" w:cs="Times New Roman"/>
            <w:b/>
            <w:sz w:val="24"/>
            <w:szCs w:val="24"/>
          </w:rPr>
          <w:lastRenderedPageBreak/>
          <w:delText>1. ОБЩИЕ ПОЛОЖЕНИЯ</w:delText>
        </w:r>
      </w:del>
    </w:p>
    <w:p w14:paraId="7A4AAFDA" w14:textId="2F7F4FF8" w:rsidR="000041A1" w:rsidRPr="000041A1" w:rsidDel="00D12DE9" w:rsidRDefault="000041A1" w:rsidP="00E86200">
      <w:pPr>
        <w:spacing w:after="0"/>
        <w:ind w:firstLine="567"/>
        <w:jc w:val="both"/>
        <w:rPr>
          <w:del w:id="157" w:author="Степанова Любовь Борисовна" w:date="2024-09-30T14:32:00Z"/>
          <w:rFonts w:ascii="Times New Roman" w:hAnsi="Times New Roman" w:cs="Times New Roman"/>
          <w:sz w:val="24"/>
          <w:szCs w:val="24"/>
        </w:rPr>
      </w:pPr>
      <w:commentRangeStart w:id="158"/>
      <w:del w:id="159" w:author="Степанова Любовь Борисовна" w:date="2024-09-26T15:29:00Z">
        <w:r w:rsidRPr="000041A1" w:rsidDel="00FF1932">
          <w:rPr>
            <w:rFonts w:ascii="Times New Roman" w:hAnsi="Times New Roman" w:cs="Times New Roman"/>
            <w:sz w:val="24"/>
            <w:szCs w:val="24"/>
          </w:rPr>
          <w:delText xml:space="preserve">1. </w:delText>
        </w:r>
      </w:del>
      <w:del w:id="160" w:author="Степанова Любовь Борисовна" w:date="2024-09-30T14:32:00Z"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Настоящие Правила являются документом, регламентирующим внутренний распорядок функционирования </w:delText>
        </w:r>
      </w:del>
      <w:del w:id="161" w:author="Степанова Любовь Борисовна" w:date="2024-09-26T15:30:00Z">
        <w:r w:rsidR="00E11DF4" w:rsidDel="00FF1932">
          <w:rPr>
            <w:rFonts w:ascii="Times New Roman" w:hAnsi="Times New Roman" w:cs="Times New Roman"/>
            <w:sz w:val="24"/>
            <w:szCs w:val="24"/>
          </w:rPr>
          <w:delText>Ж</w:delText>
        </w:r>
      </w:del>
      <w:del w:id="162" w:author="Степанова Любовь Борисовна" w:date="2024-09-30T14:32:00Z">
        <w:r w:rsidR="00E11DF4" w:rsidDel="00D12DE9">
          <w:rPr>
            <w:rFonts w:ascii="Times New Roman" w:hAnsi="Times New Roman" w:cs="Times New Roman"/>
            <w:sz w:val="24"/>
            <w:szCs w:val="24"/>
          </w:rPr>
          <w:delText>илого комплекса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 «Вандер Парк»</w:delText>
        </w:r>
      </w:del>
      <w:del w:id="163" w:author="Степанова Любовь Борисовна" w:date="2024-09-26T15:30:00Z">
        <w:r w:rsidRPr="000041A1" w:rsidDel="00FF1932">
          <w:rPr>
            <w:rFonts w:ascii="Times New Roman" w:hAnsi="Times New Roman" w:cs="Times New Roman"/>
            <w:sz w:val="24"/>
            <w:szCs w:val="24"/>
          </w:rPr>
          <w:delText xml:space="preserve"> (далее по тексту МКД)</w:delText>
        </w:r>
      </w:del>
      <w:del w:id="164" w:author="Степанова Любовь Борисовна" w:date="2024-09-30T14:32:00Z">
        <w:r w:rsidRPr="000041A1" w:rsidDel="00D12DE9">
          <w:rPr>
            <w:rFonts w:ascii="Times New Roman" w:hAnsi="Times New Roman" w:cs="Times New Roman"/>
            <w:sz w:val="24"/>
            <w:szCs w:val="24"/>
          </w:rPr>
          <w:delText>, расположенного по адресу: г. Москва, Рублевское шоссе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,</w:delText>
        </w:r>
      </w:del>
      <w:ins w:id="165" w:author="Хайретдинова Галия Динмухаммятовна" w:date="2024-09-06T16:17:00Z">
        <w:del w:id="166" w:author="Степанова Любовь Борисовна" w:date="2024-09-30T14:32:00Z">
          <w:r w:rsidR="00924655" w:rsidDel="00D12DE9">
            <w:rPr>
              <w:rFonts w:ascii="Times New Roman" w:hAnsi="Times New Roman" w:cs="Times New Roman"/>
              <w:sz w:val="24"/>
              <w:szCs w:val="24"/>
            </w:rPr>
            <w:delText xml:space="preserve"> </w:delText>
          </w:r>
        </w:del>
      </w:ins>
      <w:del w:id="167" w:author="Степанова Любовь Борисовна" w:date="2024-09-30T14:32:00Z"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дом 101, а также порядок построения взаимоотношений между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собственниками и нанимателями помещений в МКД, лицами, использующими помещения в МКД, управляющей организацией, а равно иными субъектами (посетители МКД, сотрудники курьерских служб и др.)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, связанных с использованием жилых, арендуемых помещений, зон общего пользования и прилегающей к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МКД</w:delText>
        </w:r>
        <w:r w:rsidR="00E11DF4"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>прилегающей территории, эксплуатации коммуник</w:delText>
        </w:r>
        <w:commentRangeEnd w:id="158"/>
        <w:r w:rsidR="000C4A76" w:rsidDel="00D12DE9">
          <w:rPr>
            <w:rStyle w:val="af1"/>
          </w:rPr>
          <w:commentReference w:id="158"/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аций и оборудования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МКД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>, проведения ремонтных работ, обеспечения безопасности.</w:delText>
        </w:r>
      </w:del>
    </w:p>
    <w:p w14:paraId="1E4930B0" w14:textId="6351CBB0" w:rsidR="000041A1" w:rsidRPr="000041A1" w:rsidDel="00D12DE9" w:rsidRDefault="000041A1" w:rsidP="00E86200">
      <w:pPr>
        <w:spacing w:after="0"/>
        <w:ind w:firstLine="567"/>
        <w:jc w:val="both"/>
        <w:rPr>
          <w:del w:id="168" w:author="Степанова Любовь Борисовна" w:date="2024-09-30T14:32:00Z"/>
          <w:rFonts w:ascii="Times New Roman" w:hAnsi="Times New Roman" w:cs="Times New Roman"/>
          <w:sz w:val="24"/>
          <w:szCs w:val="24"/>
        </w:rPr>
      </w:pPr>
      <w:del w:id="169" w:author="Степанова Любовь Борисовна" w:date="2024-09-26T15:29:00Z">
        <w:r w:rsidRPr="000041A1" w:rsidDel="00FF1932">
          <w:rPr>
            <w:rFonts w:ascii="Times New Roman" w:hAnsi="Times New Roman" w:cs="Times New Roman"/>
            <w:sz w:val="24"/>
            <w:szCs w:val="24"/>
          </w:rPr>
          <w:delText xml:space="preserve">2. </w:delText>
        </w:r>
      </w:del>
      <w:del w:id="170" w:author="Степанова Любовь Борисовна" w:date="2024-09-30T14:32:00Z"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Настоящие правила разработаны с целью регламентации пропускного режима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МКД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; правил использования помещений и правил проведения различного рода работ в помещениях; предупреждения и пресечения противоправных действий; соблюдения правил охраны труда, общественного порядка и пожарной безопасности в здании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МКД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; обеспечения надлежащего технического обслуживания и эффективной эксплуатации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МКД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, а также в целях улучшения взаимодействия между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лицами, указанными в пункте 1 настоящих Правил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78DD9864" w14:textId="59D45FBA" w:rsidR="000041A1" w:rsidRPr="000041A1" w:rsidDel="00D12DE9" w:rsidRDefault="000041A1" w:rsidP="00E86200">
      <w:pPr>
        <w:spacing w:after="0"/>
        <w:ind w:firstLine="567"/>
        <w:jc w:val="both"/>
        <w:rPr>
          <w:del w:id="171" w:author="Степанова Любовь Борисовна" w:date="2024-09-30T14:32:00Z"/>
          <w:rFonts w:ascii="Times New Roman" w:hAnsi="Times New Roman" w:cs="Times New Roman"/>
          <w:sz w:val="24"/>
          <w:szCs w:val="24"/>
        </w:rPr>
      </w:pPr>
      <w:del w:id="172" w:author="Степанова Любовь Борисовна" w:date="2024-09-30T14:32:00Z"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3. Настоящие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П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равила распространяются на всех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лиц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, осуществляющие свою деятельность на территории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МКД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682C26F7" w14:textId="6ABA31EE" w:rsidR="000041A1" w:rsidRPr="000041A1" w:rsidDel="00D12DE9" w:rsidRDefault="000041A1" w:rsidP="00E86200">
      <w:pPr>
        <w:spacing w:after="0"/>
        <w:ind w:firstLine="567"/>
        <w:jc w:val="both"/>
        <w:rPr>
          <w:del w:id="173" w:author="Степанова Любовь Борисовна" w:date="2024-09-30T14:32:00Z"/>
          <w:rFonts w:ascii="Times New Roman" w:hAnsi="Times New Roman" w:cs="Times New Roman"/>
          <w:sz w:val="24"/>
          <w:szCs w:val="24"/>
        </w:rPr>
      </w:pPr>
      <w:del w:id="174" w:author="Степанова Любовь Борисовна" w:date="2024-09-30T14:32:00Z">
        <w:r w:rsidRPr="000041A1" w:rsidDel="00D12DE9">
          <w:rPr>
            <w:rFonts w:ascii="Times New Roman" w:hAnsi="Times New Roman" w:cs="Times New Roman"/>
            <w:sz w:val="24"/>
            <w:szCs w:val="24"/>
          </w:rPr>
          <w:delText>4. Настоящие правила вступают в силу с даты их утверждения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 xml:space="preserve"> на общем собрании собственников помещений в многоквартирном доме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 и становятся обязательными для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собственников помещений в МКД, а также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 подлежат обязательному размещению на официальном сайте </w:delText>
        </w:r>
      </w:del>
    </w:p>
    <w:p w14:paraId="00DFCEA4" w14:textId="7E14B843" w:rsidR="000041A1" w:rsidRPr="006B2FA1" w:rsidDel="00D12DE9" w:rsidRDefault="000041A1" w:rsidP="00E86200">
      <w:pPr>
        <w:spacing w:after="0"/>
        <w:ind w:firstLine="567"/>
        <w:jc w:val="both"/>
        <w:rPr>
          <w:del w:id="175" w:author="Степанова Любовь Борисовна" w:date="2024-09-30T14:32:00Z"/>
          <w:rFonts w:ascii="Times New Roman" w:hAnsi="Times New Roman" w:cs="Times New Roman"/>
          <w:strike/>
          <w:sz w:val="24"/>
          <w:szCs w:val="24"/>
        </w:rPr>
      </w:pPr>
      <w:del w:id="176" w:author="Степанова Любовь Борисовна" w:date="2024-09-30T14:32:00Z">
        <w:r w:rsidRPr="000041A1" w:rsidDel="00D12DE9">
          <w:rPr>
            <w:rFonts w:ascii="Times New Roman" w:hAnsi="Times New Roman" w:cs="Times New Roman"/>
            <w:sz w:val="24"/>
            <w:szCs w:val="24"/>
          </w:rPr>
          <w:delText xml:space="preserve">5. В случае нарушения настоящих 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П</w:delText>
        </w:r>
        <w:r w:rsidRPr="000041A1" w:rsidDel="00D12DE9">
          <w:rPr>
            <w:rFonts w:ascii="Times New Roman" w:hAnsi="Times New Roman" w:cs="Times New Roman"/>
            <w:sz w:val="24"/>
            <w:szCs w:val="24"/>
          </w:rPr>
          <w:delText>равил, виновные лица привлекаются к ответственности в соответствии с действующим законодательством РФ</w:delText>
        </w:r>
        <w:r w:rsidR="00E11DF4" w:rsidDel="00D12DE9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0A88D50E" w14:textId="032A497F" w:rsidR="000041A1" w:rsidRPr="000041A1" w:rsidDel="00D12DE9" w:rsidRDefault="000041A1" w:rsidP="00E86200">
      <w:pPr>
        <w:spacing w:after="0"/>
        <w:ind w:firstLine="567"/>
        <w:jc w:val="both"/>
        <w:rPr>
          <w:del w:id="177" w:author="Степанова Любовь Борисовна" w:date="2024-09-30T14:35:00Z"/>
          <w:rFonts w:ascii="Times New Roman" w:hAnsi="Times New Roman" w:cs="Times New Roman"/>
          <w:b/>
          <w:sz w:val="24"/>
          <w:szCs w:val="24"/>
        </w:rPr>
      </w:pPr>
    </w:p>
    <w:p w14:paraId="616E4FD9" w14:textId="568598B5" w:rsidR="000041A1" w:rsidRDefault="00D12DE9" w:rsidP="00E86200">
      <w:pPr>
        <w:spacing w:after="0"/>
        <w:ind w:firstLine="567"/>
        <w:jc w:val="both"/>
        <w:rPr>
          <w:ins w:id="178" w:author="Степанова Любовь Борисовна" w:date="2024-09-30T11:48:00Z"/>
          <w:rFonts w:ascii="Times New Roman" w:hAnsi="Times New Roman" w:cs="Times New Roman"/>
          <w:b/>
          <w:sz w:val="24"/>
          <w:szCs w:val="24"/>
        </w:rPr>
      </w:pPr>
      <w:ins w:id="179" w:author="Степанова Любовь Борисовна" w:date="2024-09-30T14:33:00Z">
        <w:r>
          <w:rPr>
            <w:rFonts w:ascii="Times New Roman" w:hAnsi="Times New Roman" w:cs="Times New Roman"/>
            <w:b/>
            <w:sz w:val="24"/>
            <w:szCs w:val="24"/>
          </w:rPr>
          <w:t>1</w:t>
        </w:r>
      </w:ins>
      <w:ins w:id="180" w:author="Степанова Любовь Борисовна" w:date="2024-09-30T14:35:00Z">
        <w:r>
          <w:rPr>
            <w:rFonts w:ascii="Times New Roman" w:hAnsi="Times New Roman" w:cs="Times New Roman"/>
            <w:b/>
            <w:sz w:val="24"/>
            <w:szCs w:val="24"/>
          </w:rPr>
          <w:t>.</w:t>
        </w:r>
      </w:ins>
      <w:del w:id="181" w:author="Степанова Любовь Борисовна" w:date="2024-09-30T14:33:00Z">
        <w:r w:rsidR="000041A1" w:rsidRPr="000041A1" w:rsidDel="00D12DE9">
          <w:rPr>
            <w:rFonts w:ascii="Times New Roman" w:hAnsi="Times New Roman" w:cs="Times New Roman"/>
            <w:b/>
            <w:sz w:val="24"/>
            <w:szCs w:val="24"/>
          </w:rPr>
          <w:delText>2</w:delText>
        </w:r>
      </w:del>
      <w:del w:id="182" w:author="Степанова Любовь Борисовна" w:date="2024-09-30T14:32:00Z">
        <w:r w:rsidR="000041A1" w:rsidRPr="000041A1" w:rsidDel="00D12DE9">
          <w:rPr>
            <w:rFonts w:ascii="Times New Roman" w:hAnsi="Times New Roman" w:cs="Times New Roman"/>
            <w:b/>
            <w:sz w:val="24"/>
            <w:szCs w:val="24"/>
          </w:rPr>
          <w:delText>.</w:delText>
        </w:r>
      </w:del>
      <w:r w:rsidR="000041A1" w:rsidRPr="000041A1">
        <w:rPr>
          <w:rFonts w:ascii="Times New Roman" w:hAnsi="Times New Roman" w:cs="Times New Roman"/>
          <w:b/>
          <w:sz w:val="24"/>
          <w:szCs w:val="24"/>
        </w:rPr>
        <w:t xml:space="preserve"> </w:t>
      </w:r>
      <w:commentRangeStart w:id="183"/>
      <w:r w:rsidR="000041A1" w:rsidRPr="000041A1">
        <w:rPr>
          <w:rFonts w:ascii="Times New Roman" w:hAnsi="Times New Roman" w:cs="Times New Roman"/>
          <w:b/>
          <w:sz w:val="24"/>
          <w:szCs w:val="24"/>
        </w:rPr>
        <w:t xml:space="preserve">ТЕРМИНЫ </w:t>
      </w:r>
      <w:commentRangeEnd w:id="183"/>
      <w:r w:rsidR="00B635BE">
        <w:rPr>
          <w:rStyle w:val="af1"/>
        </w:rPr>
        <w:commentReference w:id="183"/>
      </w:r>
      <w:ins w:id="184" w:author="Степанова Любовь Борисовна" w:date="2024-09-30T11:46:00Z">
        <w:r w:rsidR="00EB2603">
          <w:rPr>
            <w:rFonts w:ascii="Times New Roman" w:hAnsi="Times New Roman" w:cs="Times New Roman"/>
            <w:b/>
            <w:sz w:val="24"/>
            <w:szCs w:val="24"/>
          </w:rPr>
          <w:t>И ОПРЕДЕЛЕНИЯ.</w:t>
        </w:r>
      </w:ins>
    </w:p>
    <w:p w14:paraId="08D0D927" w14:textId="77777777" w:rsidR="00EB2603" w:rsidRPr="000041A1" w:rsidRDefault="00EB2603" w:rsidP="00E86200">
      <w:pPr>
        <w:spacing w:after="0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8D4AEED" w14:textId="6EBF97CA" w:rsidR="00851EC9" w:rsidRPr="00EB2603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185" w:author="Степанова Любовь Борисовна" w:date="2024-09-26T17:23:00Z"/>
          <w:rFonts w:ascii="Times New Roman" w:hAnsi="Times New Roman" w:cs="Times New Roman"/>
          <w:noProof/>
          <w:sz w:val="24"/>
          <w:szCs w:val="24"/>
          <w:rPrChange w:id="186" w:author="Степанова Любовь Борисовна" w:date="2024-09-30T11:46:00Z">
            <w:rPr>
              <w:ins w:id="187" w:author="Степанова Любовь Борисовна" w:date="2024-09-26T17:23:00Z"/>
              <w:noProof/>
            </w:rPr>
          </w:rPrChange>
        </w:rPr>
        <w:pPrChange w:id="188" w:author="Степанова Любовь Борисовна" w:date="2024-09-30T14:33:00Z">
          <w:pPr>
            <w:widowControl w:val="0"/>
            <w:numPr>
              <w:ilvl w:val="2"/>
              <w:numId w:val="85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189" w:author="Степанова Любовь Борисовна" w:date="2024-09-30T14:33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1.1.</w:t>
        </w:r>
      </w:ins>
      <w:ins w:id="190" w:author="Степанова Любовь Борисовна" w:date="2024-10-02T12:44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191" w:author="Степанова Любовь Борисовна" w:date="2024-09-26T17:23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192" w:author="Степанова Любовь Борисовна" w:date="2024-09-30T11:46:00Z">
              <w:rPr>
                <w:b/>
                <w:noProof/>
              </w:rPr>
            </w:rPrChange>
          </w:rPr>
          <w:t>МКД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193" w:author="Степанова Любовь Борисовна" w:date="2024-09-30T11:46:00Z">
              <w:rPr>
                <w:noProof/>
              </w:rPr>
            </w:rPrChange>
          </w:rPr>
          <w:t xml:space="preserve"> – многоквартирный дом, являющийся индивидуально определенным жилым зданием, фундаментально связанный с землей, расположенный по адресу:</w:t>
        </w:r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194" w:author="Степанова Любовь Борисовна" w:date="2024-09-30T11:46:00Z">
              <w:rPr>
                <w:b/>
                <w:noProof/>
              </w:rPr>
            </w:rPrChange>
          </w:rPr>
          <w:t xml:space="preserve"> город Москва,  Рублевское шоссе, д. 101,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195" w:author="Степанова Любовь Борисовна" w:date="2024-09-30T11:46:00Z">
              <w:rPr>
                <w:noProof/>
              </w:rPr>
            </w:rPrChange>
          </w:rPr>
          <w:t>являющийся уникальным архитектурным решением, построенный по индивидуальному проекту и имеющий свой уникальный архитектурный облик,</w:t>
        </w:r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196" w:author="Степанова Любовь Борисовна" w:date="2024-09-30T11:46:00Z">
              <w:rPr>
                <w:b/>
                <w:noProof/>
              </w:rPr>
            </w:rPrChange>
          </w:rPr>
          <w:t xml:space="preserve">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197" w:author="Степанова Любовь Борисовна" w:date="2024-09-30T11:46:00Z">
              <w:rPr>
                <w:noProof/>
              </w:rPr>
            </w:rPrChange>
          </w:rPr>
          <w:t xml:space="preserve">в  котором отдельные его части предназначенны для проживания и иных функциональных целей (помещения). </w:t>
        </w:r>
      </w:ins>
    </w:p>
    <w:p w14:paraId="22478E3F" w14:textId="5768E900" w:rsidR="00851EC9" w:rsidRPr="00D12DE9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198" w:author="Степанова Любовь Борисовна" w:date="2024-09-26T17:23:00Z"/>
          <w:rFonts w:ascii="Times New Roman" w:hAnsi="Times New Roman" w:cs="Times New Roman"/>
          <w:b/>
          <w:noProof/>
          <w:sz w:val="24"/>
          <w:szCs w:val="24"/>
          <w:rPrChange w:id="199" w:author="Степанова Любовь Борисовна" w:date="2024-09-30T14:33:00Z">
            <w:rPr>
              <w:ins w:id="200" w:author="Степанова Любовь Борисовна" w:date="2024-09-26T17:23:00Z"/>
              <w:b/>
              <w:noProof/>
            </w:rPr>
          </w:rPrChange>
        </w:rPr>
        <w:pPrChange w:id="201" w:author="Степанова Любовь Борисовна" w:date="2024-09-30T14:34:00Z">
          <w:pPr>
            <w:widowControl w:val="0"/>
            <w:numPr>
              <w:ilvl w:val="2"/>
              <w:numId w:val="85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202" w:author="Степанова Любовь Борисовна" w:date="2024-09-30T14:33:00Z">
        <w:r w:rsidRPr="00D12DE9">
          <w:rPr>
            <w:rFonts w:ascii="Times New Roman" w:hAnsi="Times New Roman" w:cs="Times New Roman"/>
            <w:b/>
            <w:noProof/>
            <w:sz w:val="24"/>
            <w:szCs w:val="24"/>
            <w:rPrChange w:id="203" w:author="Степанова Любовь Борисовна" w:date="2024-09-30T14:33:00Z">
              <w:rPr>
                <w:b/>
                <w:noProof/>
              </w:rPr>
            </w:rPrChange>
          </w:rPr>
          <w:t>1.2.</w:t>
        </w:r>
      </w:ins>
      <w:ins w:id="204" w:author="Степанова Любовь Борисовна" w:date="2024-10-02T12:44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205" w:author="Степанова Любовь Борисовна" w:date="2024-09-26T17:23:00Z">
        <w:r w:rsidR="00851EC9" w:rsidRPr="00D12DE9">
          <w:rPr>
            <w:rFonts w:ascii="Times New Roman" w:hAnsi="Times New Roman" w:cs="Times New Roman"/>
            <w:b/>
            <w:noProof/>
            <w:sz w:val="24"/>
            <w:szCs w:val="24"/>
            <w:rPrChange w:id="206" w:author="Степанова Любовь Борисовна" w:date="2024-09-30T14:33:00Z">
              <w:rPr>
                <w:b/>
                <w:noProof/>
              </w:rPr>
            </w:rPrChange>
          </w:rPr>
          <w:t>Комплекс</w:t>
        </w:r>
        <w:r w:rsidR="00851EC9" w:rsidRPr="00D12DE9">
          <w:rPr>
            <w:rFonts w:ascii="Times New Roman" w:hAnsi="Times New Roman" w:cs="Times New Roman"/>
            <w:noProof/>
            <w:sz w:val="24"/>
            <w:szCs w:val="24"/>
            <w:rPrChange w:id="207" w:author="Степанова Любовь Борисовна" w:date="2024-09-30T14:33:00Z">
              <w:rPr>
                <w:noProof/>
              </w:rPr>
            </w:rPrChange>
          </w:rPr>
          <w:t xml:space="preserve"> </w:t>
        </w:r>
        <w:r w:rsidR="00851EC9" w:rsidRPr="00D12DE9">
          <w:rPr>
            <w:rFonts w:ascii="Times New Roman" w:hAnsi="Times New Roman" w:cs="Times New Roman"/>
            <w:b/>
            <w:bCs/>
            <w:noProof/>
            <w:sz w:val="24"/>
            <w:szCs w:val="24"/>
            <w:rPrChange w:id="208" w:author="Степанова Любовь Борисовна" w:date="2024-09-30T14:33:00Z">
              <w:rPr>
                <w:b/>
                <w:bCs/>
                <w:noProof/>
              </w:rPr>
            </w:rPrChange>
          </w:rPr>
          <w:t xml:space="preserve">– </w:t>
        </w:r>
        <w:r w:rsidR="00851EC9" w:rsidRPr="00D12DE9">
          <w:rPr>
            <w:rFonts w:ascii="Times New Roman" w:hAnsi="Times New Roman" w:cs="Times New Roman"/>
            <w:noProof/>
            <w:sz w:val="24"/>
            <w:szCs w:val="24"/>
            <w:rPrChange w:id="209" w:author="Степанова Любовь Борисовна" w:date="2024-09-30T14:33:00Z">
              <w:rPr>
                <w:noProof/>
              </w:rPr>
            </w:rPrChange>
          </w:rPr>
          <w:t>жилой комплекс</w:t>
        </w:r>
      </w:ins>
      <w:ins w:id="210" w:author="Степанова Любовь Борисовна" w:date="2024-09-27T18:59:00Z">
        <w:r w:rsidR="000F5CB9" w:rsidRPr="00D12DE9">
          <w:rPr>
            <w:rFonts w:ascii="Times New Roman" w:hAnsi="Times New Roman" w:cs="Times New Roman"/>
            <w:noProof/>
            <w:sz w:val="24"/>
            <w:szCs w:val="24"/>
            <w:rPrChange w:id="211" w:author="Степанова Любовь Борисовна" w:date="2024-09-30T14:33:00Z">
              <w:rPr>
                <w:noProof/>
              </w:rPr>
            </w:rPrChange>
          </w:rPr>
          <w:t xml:space="preserve"> «Вандерпарк»</w:t>
        </w:r>
      </w:ins>
      <w:ins w:id="212" w:author="Степанова Любовь Борисовна" w:date="2024-09-26T17:23:00Z">
        <w:r w:rsidR="00851EC9" w:rsidRPr="00D12DE9">
          <w:rPr>
            <w:rFonts w:ascii="Times New Roman" w:hAnsi="Times New Roman" w:cs="Times New Roman"/>
            <w:noProof/>
            <w:sz w:val="24"/>
            <w:szCs w:val="24"/>
            <w:rPrChange w:id="213" w:author="Степанова Любовь Борисовна" w:date="2024-09-30T14:33:00Z">
              <w:rPr>
                <w:noProof/>
              </w:rPr>
            </w:rPrChange>
          </w:rPr>
          <w:t>, включающий в себя МКД и его придомовую территорию.</w:t>
        </w:r>
      </w:ins>
    </w:p>
    <w:p w14:paraId="2E28B9B1" w14:textId="11A3E3DA" w:rsidR="00851EC9" w:rsidRDefault="00D12DE9" w:rsidP="00D12DE9">
      <w:pPr>
        <w:widowControl w:val="0"/>
        <w:tabs>
          <w:tab w:val="left" w:pos="567"/>
        </w:tabs>
        <w:spacing w:after="0" w:line="240" w:lineRule="auto"/>
        <w:jc w:val="both"/>
        <w:rPr>
          <w:ins w:id="214" w:author="Степанова Любовь Борисовна" w:date="2024-09-30T14:41:00Z"/>
          <w:rFonts w:ascii="Times New Roman" w:hAnsi="Times New Roman" w:cs="Times New Roman"/>
          <w:noProof/>
          <w:sz w:val="24"/>
          <w:szCs w:val="24"/>
        </w:rPr>
      </w:pPr>
      <w:ins w:id="215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1.3.</w:t>
        </w:r>
      </w:ins>
      <w:ins w:id="216" w:author="Степанова Любовь Борисовна" w:date="2024-10-02T12:44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217" w:author="Степанова Любовь Борисовна" w:date="2024-09-26T17:23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218" w:author="Степанова Любовь Борисовна" w:date="2024-09-30T11:46:00Z">
              <w:rPr>
                <w:b/>
                <w:noProof/>
              </w:rPr>
            </w:rPrChange>
          </w:rPr>
          <w:t xml:space="preserve">Придомовая территория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219" w:author="Степанова Любовь Борисовна" w:date="2024-09-30T11:46:00Z">
              <w:rPr>
                <w:noProof/>
              </w:rPr>
            </w:rPrChange>
          </w:rPr>
          <w:t>- земельный участок, на котором расположен МКД, с находящимися на таком земельном участке элементами озеленения и благоустройства.</w:t>
        </w:r>
      </w:ins>
    </w:p>
    <w:p w14:paraId="5098FD2C" w14:textId="2BAC10DB" w:rsidR="00403B6A" w:rsidRPr="006C1566" w:rsidRDefault="00403B6A">
      <w:pPr>
        <w:spacing w:after="0"/>
        <w:jc w:val="both"/>
        <w:rPr>
          <w:ins w:id="220" w:author="Степанова Любовь Борисовна" w:date="2024-09-30T14:41:00Z"/>
          <w:rFonts w:ascii="Times New Roman" w:hAnsi="Times New Roman" w:cs="Times New Roman"/>
          <w:sz w:val="24"/>
          <w:szCs w:val="24"/>
        </w:rPr>
        <w:pPrChange w:id="221" w:author="Степанова Любовь Борисовна" w:date="2024-09-30T14:46:00Z">
          <w:pPr>
            <w:spacing w:after="0"/>
            <w:ind w:firstLine="567"/>
            <w:jc w:val="both"/>
          </w:pPr>
        </w:pPrChange>
      </w:pPr>
      <w:ins w:id="222" w:author="Степанова Любовь Борисовна" w:date="2024-09-30T14:45:00Z">
        <w:r>
          <w:rPr>
            <w:rFonts w:ascii="Times New Roman" w:hAnsi="Times New Roman" w:cs="Times New Roman"/>
            <w:b/>
            <w:sz w:val="24"/>
            <w:szCs w:val="24"/>
          </w:rPr>
          <w:t>1</w:t>
        </w:r>
      </w:ins>
      <w:ins w:id="223" w:author="Степанова Любовь Борисовна" w:date="2024-09-30T14:46:00Z">
        <w:r>
          <w:rPr>
            <w:rFonts w:ascii="Times New Roman" w:hAnsi="Times New Roman" w:cs="Times New Roman"/>
            <w:b/>
            <w:sz w:val="24"/>
            <w:szCs w:val="24"/>
          </w:rPr>
          <w:t>.</w:t>
        </w:r>
      </w:ins>
      <w:ins w:id="224" w:author="Степанова Любовь Борисовна" w:date="2024-10-01T09:40:00Z">
        <w:r w:rsidR="0064635D">
          <w:rPr>
            <w:rFonts w:ascii="Times New Roman" w:hAnsi="Times New Roman" w:cs="Times New Roman"/>
            <w:b/>
            <w:sz w:val="24"/>
            <w:szCs w:val="24"/>
          </w:rPr>
          <w:t>4.</w:t>
        </w:r>
        <w:r w:rsidR="0064635D" w:rsidRPr="006C1566">
          <w:rPr>
            <w:rFonts w:ascii="Times New Roman" w:hAnsi="Times New Roman" w:cs="Times New Roman"/>
            <w:b/>
            <w:sz w:val="24"/>
            <w:szCs w:val="24"/>
          </w:rPr>
          <w:t xml:space="preserve"> Внутренний</w:t>
        </w:r>
      </w:ins>
      <w:ins w:id="225" w:author="Степанова Любовь Борисовна" w:date="2024-09-30T14:41:00Z">
        <w:r w:rsidRPr="006C1566">
          <w:rPr>
            <w:rFonts w:ascii="Times New Roman" w:hAnsi="Times New Roman" w:cs="Times New Roman"/>
            <w:b/>
            <w:sz w:val="24"/>
            <w:szCs w:val="24"/>
          </w:rPr>
          <w:t xml:space="preserve"> двор при</w:t>
        </w:r>
      </w:ins>
      <w:ins w:id="226" w:author="Степанова Любовь Борисовна" w:date="2024-10-02T17:31:00Z">
        <w:r w:rsidR="009B77CA">
          <w:rPr>
            <w:rFonts w:ascii="Times New Roman" w:hAnsi="Times New Roman" w:cs="Times New Roman"/>
            <w:b/>
            <w:sz w:val="24"/>
            <w:szCs w:val="24"/>
          </w:rPr>
          <w:t xml:space="preserve">легающей </w:t>
        </w:r>
      </w:ins>
      <w:ins w:id="227" w:author="Степанова Любовь Борисовна" w:date="2024-09-30T14:41:00Z">
        <w:r w:rsidRPr="006C1566">
          <w:rPr>
            <w:rFonts w:ascii="Times New Roman" w:hAnsi="Times New Roman" w:cs="Times New Roman"/>
            <w:b/>
            <w:sz w:val="24"/>
            <w:szCs w:val="24"/>
          </w:rPr>
          <w:t>территории</w:t>
        </w:r>
        <w:r w:rsidRPr="006C1566">
          <w:rPr>
            <w:rFonts w:ascii="Times New Roman" w:hAnsi="Times New Roman" w:cs="Times New Roman"/>
            <w:sz w:val="24"/>
            <w:szCs w:val="24"/>
          </w:rPr>
          <w:t xml:space="preserve"> - внутренняя часть придомовой территории МКД, огороженная конструктивными элементами и оградой </w:t>
        </w:r>
        <w:r>
          <w:rPr>
            <w:rFonts w:ascii="Times New Roman" w:hAnsi="Times New Roman" w:cs="Times New Roman"/>
            <w:sz w:val="24"/>
            <w:szCs w:val="24"/>
          </w:rPr>
          <w:t>Комплекса</w:t>
        </w:r>
        <w:r w:rsidRPr="006C1566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6B68749E" w14:textId="3D12B483" w:rsidR="00851EC9" w:rsidRPr="00EB2603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228" w:author="Степанова Любовь Борисовна" w:date="2024-09-27T18:59:00Z"/>
          <w:rFonts w:ascii="Times New Roman" w:hAnsi="Times New Roman" w:cs="Times New Roman"/>
          <w:noProof/>
          <w:sz w:val="24"/>
          <w:szCs w:val="24"/>
          <w:rPrChange w:id="229" w:author="Степанова Любовь Борисовна" w:date="2024-09-30T11:46:00Z">
            <w:rPr>
              <w:ins w:id="230" w:author="Степанова Любовь Борисовна" w:date="2024-09-27T18:59:00Z"/>
              <w:noProof/>
            </w:rPr>
          </w:rPrChange>
        </w:rPr>
        <w:pPrChange w:id="231" w:author="Степанова Любовь Борисовна" w:date="2024-09-30T14:34:00Z">
          <w:pPr>
            <w:widowControl w:val="0"/>
            <w:numPr>
              <w:ilvl w:val="2"/>
              <w:numId w:val="85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232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233" w:author="Степанова Любовь Борисовна" w:date="2024-09-30T14:46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5</w:t>
        </w:r>
      </w:ins>
      <w:ins w:id="234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235" w:author="Степанова Любовь Борисовна" w:date="2024-10-02T12:44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236" w:author="Степанова Любовь Борисовна" w:date="2024-09-26T17:23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237" w:author="Степанова Любовь Борисовна" w:date="2024-09-30T11:46:00Z">
              <w:rPr>
                <w:b/>
                <w:noProof/>
              </w:rPr>
            </w:rPrChange>
          </w:rPr>
          <w:t>Помещение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238" w:author="Степанова Любовь Борисовна" w:date="2024-09-30T11:46:00Z">
              <w:rPr>
                <w:noProof/>
              </w:rPr>
            </w:rPrChange>
          </w:rPr>
          <w:t xml:space="preserve"> – обособленная часть МКД, выделенная в натуре и предназначенная для самостоятельного использования: проживания (жилое помещение) или иных функциональных целей (нежилое помещение, помещение общего пользования). </w:t>
        </w:r>
      </w:ins>
    </w:p>
    <w:p w14:paraId="5FFA13BB" w14:textId="557E8F34" w:rsidR="000041A1" w:rsidRPr="00EB2603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hAnsi="Times New Roman" w:cs="Times New Roman"/>
          <w:bCs/>
          <w:noProof/>
          <w:sz w:val="24"/>
          <w:szCs w:val="24"/>
          <w:rPrChange w:id="239" w:author="Степанова Любовь Борисовна" w:date="2024-09-30T11:46:00Z">
            <w:rPr>
              <w:rFonts w:ascii="Times New Roman" w:hAnsi="Times New Roman" w:cs="Times New Roman"/>
              <w:b/>
              <w:sz w:val="24"/>
              <w:szCs w:val="24"/>
            </w:rPr>
          </w:rPrChange>
        </w:rPr>
        <w:pPrChange w:id="240" w:author="Степанова Любовь Борисовна" w:date="2024-09-30T14:34:00Z">
          <w:pPr>
            <w:spacing w:after="0"/>
            <w:ind w:firstLine="567"/>
            <w:jc w:val="both"/>
          </w:pPr>
        </w:pPrChange>
      </w:pPr>
      <w:ins w:id="241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242" w:author="Степанова Любовь Борисовна" w:date="2024-09-30T14:46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6</w:t>
        </w:r>
      </w:ins>
      <w:ins w:id="243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244" w:author="Степанова Любовь Борисовна" w:date="2024-10-02T12:44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245" w:author="Степанова Любовь Борисовна" w:date="2024-09-26T17:23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246" w:author="Степанова Любовь Борисовна" w:date="2024-09-30T11:46:00Z">
              <w:rPr>
                <w:b/>
                <w:noProof/>
              </w:rPr>
            </w:rPrChange>
          </w:rPr>
          <w:t>Общее имущество</w:t>
        </w:r>
      </w:ins>
      <w:ins w:id="247" w:author="Степанова Любовь Борисовна" w:date="2024-09-27T19:00:00Z">
        <w:r w:rsidR="000F5CB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248" w:author="Степанова Любовь Борисовна" w:date="2024-09-30T11:46:00Z">
              <w:rPr>
                <w:b/>
                <w:noProof/>
              </w:rPr>
            </w:rPrChange>
          </w:rPr>
          <w:t xml:space="preserve"> МКД</w:t>
        </w:r>
      </w:ins>
      <w:ins w:id="249" w:author="Степанова Любовь Борисовна" w:date="2024-09-26T17:23:00Z">
        <w:r w:rsidR="00851EC9" w:rsidRPr="00EB2603">
          <w:rPr>
            <w:rFonts w:ascii="Times New Roman" w:hAnsi="Times New Roman" w:cs="Times New Roman"/>
            <w:bCs/>
            <w:noProof/>
            <w:sz w:val="24"/>
            <w:szCs w:val="24"/>
            <w:rPrChange w:id="250" w:author="Степанова Любовь Борисовна" w:date="2024-09-30T11:46:00Z">
              <w:rPr>
                <w:b/>
                <w:noProof/>
              </w:rPr>
            </w:rPrChange>
          </w:rPr>
          <w:t>-</w:t>
        </w:r>
        <w:r w:rsidR="00851EC9" w:rsidRPr="00EB2603">
          <w:rPr>
            <w:rFonts w:ascii="Times New Roman" w:hAnsi="Times New Roman" w:cs="Times New Roman"/>
            <w:bCs/>
            <w:noProof/>
            <w:sz w:val="24"/>
            <w:szCs w:val="24"/>
            <w:rPrChange w:id="251" w:author="Степанова Любовь Борисовна" w:date="2024-09-30T11:46:00Z">
              <w:rPr>
                <w:bCs/>
                <w:noProof/>
              </w:rPr>
            </w:rPrChange>
          </w:rPr>
          <w:t xml:space="preserve"> имущество, принадлежащее собственникам помещений в МКД на праве общей долевой собственности. </w:t>
        </w:r>
      </w:ins>
    </w:p>
    <w:p w14:paraId="341E38DA" w14:textId="2C3000E1" w:rsidR="000041A1" w:rsidRPr="00EB2603" w:rsidDel="00851EC9" w:rsidRDefault="000041A1">
      <w:pPr>
        <w:spacing w:after="0"/>
        <w:jc w:val="both"/>
        <w:rPr>
          <w:del w:id="252" w:author="Степанова Любовь Борисовна" w:date="2024-09-26T17:25:00Z"/>
          <w:rFonts w:ascii="Times New Roman" w:hAnsi="Times New Roman" w:cs="Times New Roman"/>
          <w:bCs/>
          <w:noProof/>
          <w:sz w:val="24"/>
          <w:szCs w:val="24"/>
          <w:rPrChange w:id="253" w:author="Степанова Любовь Борисовна" w:date="2024-09-30T11:46:00Z">
            <w:rPr>
              <w:del w:id="254" w:author="Степанова Любовь Борисовна" w:date="2024-09-26T17:25:00Z"/>
              <w:rFonts w:ascii="Times New Roman" w:hAnsi="Times New Roman" w:cs="Times New Roman"/>
              <w:sz w:val="24"/>
              <w:szCs w:val="24"/>
            </w:rPr>
          </w:rPrChange>
        </w:rPr>
        <w:pPrChange w:id="255" w:author="Степанова Любовь Борисовна" w:date="2024-09-30T14:34:00Z">
          <w:pPr>
            <w:spacing w:after="0"/>
            <w:ind w:firstLine="567"/>
            <w:jc w:val="both"/>
          </w:pPr>
        </w:pPrChange>
      </w:pPr>
      <w:del w:id="256" w:author="Степанова Любовь Борисовна" w:date="2024-09-26T17:25:00Z">
        <w:r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57" w:author="Степанова Любовь Борисовна" w:date="2024-09-30T11:46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delText>ЖК</w:delText>
        </w:r>
        <w:r w:rsidR="00AE5070"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58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- </w:delText>
        </w:r>
      </w:del>
      <w:ins w:id="259" w:author="Хайретдинова Галия Динмухаммятовна" w:date="2024-09-09T13:42:00Z">
        <w:del w:id="260" w:author="Степанова Любовь Борисовна" w:date="2024-09-26T17:25:00Z">
          <w:r w:rsidR="000E292C" w:rsidRPr="00EB2603" w:rsidDel="00851EC9">
            <w:rPr>
              <w:rFonts w:ascii="Times New Roman" w:hAnsi="Times New Roman" w:cs="Times New Roman"/>
              <w:bCs/>
              <w:noProof/>
              <w:sz w:val="24"/>
              <w:szCs w:val="24"/>
              <w:rPrChange w:id="261" w:author="Степанова Любовь Борисовна" w:date="2024-09-30T11:4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 xml:space="preserve">МКД - </w:delText>
          </w:r>
        </w:del>
      </w:ins>
      <w:del w:id="262" w:author="Степанова Любовь Борисовна" w:date="2024-09-26T17:25:00Z">
        <w:r w:rsidR="00AE5070"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63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жилой комплекс, </w:delText>
        </w:r>
        <w:r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64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расположенный по адресу: город Москва,</w:delText>
        </w:r>
        <w:r w:rsidR="00E11DF4"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65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Рублевское шоссе,</w:delText>
        </w:r>
        <w:r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66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  <w:r w:rsidR="00AE5070"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67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дом 101</w:delText>
        </w:r>
        <w:r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68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. </w:delText>
        </w:r>
      </w:del>
    </w:p>
    <w:p w14:paraId="3C063ADE" w14:textId="2B9F819D" w:rsidR="000041A1" w:rsidRPr="00EB2603" w:rsidDel="00851EC9" w:rsidRDefault="000041A1">
      <w:pPr>
        <w:spacing w:after="0"/>
        <w:jc w:val="both"/>
        <w:rPr>
          <w:del w:id="269" w:author="Степанова Любовь Борисовна" w:date="2024-09-26T17:25:00Z"/>
          <w:rFonts w:ascii="Times New Roman" w:hAnsi="Times New Roman" w:cs="Times New Roman"/>
          <w:bCs/>
          <w:noProof/>
          <w:sz w:val="24"/>
          <w:szCs w:val="24"/>
          <w:rPrChange w:id="270" w:author="Степанова Любовь Борисовна" w:date="2024-09-30T11:46:00Z">
            <w:rPr>
              <w:del w:id="271" w:author="Степанова Любовь Борисовна" w:date="2024-09-26T17:25:00Z"/>
              <w:rFonts w:ascii="Times New Roman" w:hAnsi="Times New Roman" w:cs="Times New Roman"/>
              <w:sz w:val="24"/>
              <w:szCs w:val="24"/>
            </w:rPr>
          </w:rPrChange>
        </w:rPr>
        <w:pPrChange w:id="272" w:author="Степанова Любовь Борисовна" w:date="2024-09-30T14:34:00Z">
          <w:pPr>
            <w:spacing w:after="0"/>
            <w:ind w:firstLine="567"/>
            <w:jc w:val="both"/>
          </w:pPr>
        </w:pPrChange>
      </w:pPr>
      <w:del w:id="273" w:author="Степанова Любовь Борисовна" w:date="2024-09-26T17:25:00Z">
        <w:r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74" w:author="Степанова Любовь Борисовна" w:date="2024-09-30T11:46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delText>Придомовая территория</w:delText>
        </w:r>
        <w:r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75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(территория дома) – земельный участок, на котором расположен дом и строения /сооружения, необходимые для его обслуживания</w:delText>
        </w:r>
        <w:r w:rsidR="00E11DF4"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76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, а также элементы озеленения и благоустройства, входящие в состав общего имущества</w:delText>
        </w:r>
        <w:r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77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. Придомовая территория включает в себя внутренние асфальтированные проезды, места парковок автотранспортных средств, тротуары, газоны и иные участки с элементами озеленения и благоустройства. Ог</w:delText>
        </w:r>
        <w:r w:rsidR="00AE5070"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78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ражденные локации помещений</w:delText>
        </w:r>
        <w:r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79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первых этажей</w:delText>
        </w:r>
        <w:r w:rsidR="00E11DF4"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80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являются территорией, право на использование которой принадлежит собственникам соответствующих нежилых </w:delText>
        </w:r>
        <w:commentRangeStart w:id="281"/>
        <w:commentRangeStart w:id="282"/>
        <w:r w:rsidR="00E11DF4"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83" w:author="Степанова Любовь Борисовна" w:date="2024-09-30T11:46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помещений</w:delText>
        </w:r>
        <w:commentRangeEnd w:id="281"/>
        <w:commentRangeEnd w:id="282"/>
        <w:r w:rsidR="00924655"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84" w:author="Степанова Любовь Борисовна" w:date="2024-09-30T11:46:00Z">
              <w:rPr>
                <w:rStyle w:val="af1"/>
              </w:rPr>
            </w:rPrChange>
          </w:rPr>
          <w:commentReference w:id="281"/>
        </w:r>
        <w:r w:rsidR="009F655C"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85" w:author="Степанова Любовь Борисовна" w:date="2024-09-30T11:46:00Z">
              <w:rPr>
                <w:rStyle w:val="af1"/>
              </w:rPr>
            </w:rPrChange>
          </w:rPr>
          <w:commentReference w:id="282"/>
        </w:r>
        <w:r w:rsidRPr="00EB2603" w:rsidDel="00851EC9">
          <w:rPr>
            <w:rFonts w:ascii="Times New Roman" w:hAnsi="Times New Roman" w:cs="Times New Roman"/>
            <w:bCs/>
            <w:noProof/>
            <w:sz w:val="24"/>
            <w:szCs w:val="24"/>
            <w:rPrChange w:id="286" w:author="Степанова Любовь Борисовна" w:date="2024-09-30T11:46:00Z">
              <w:rPr>
                <w:rFonts w:ascii="Times New Roman" w:hAnsi="Times New Roman" w:cs="Times New Roman"/>
                <w:strike/>
                <w:sz w:val="24"/>
                <w:szCs w:val="24"/>
              </w:rPr>
            </w:rPrChange>
          </w:rPr>
          <w:delText xml:space="preserve"> </w:delText>
        </w:r>
      </w:del>
    </w:p>
    <w:p w14:paraId="62D0D516" w14:textId="715D5F03" w:rsidR="00851EC9" w:rsidRDefault="00D12DE9" w:rsidP="00D12DE9">
      <w:pPr>
        <w:widowControl w:val="0"/>
        <w:tabs>
          <w:tab w:val="left" w:pos="567"/>
        </w:tabs>
        <w:spacing w:after="0" w:line="240" w:lineRule="auto"/>
        <w:jc w:val="both"/>
        <w:rPr>
          <w:ins w:id="287" w:author="Степанова Любовь Борисовна" w:date="2024-09-30T14:43:00Z"/>
          <w:rFonts w:ascii="Times New Roman" w:hAnsi="Times New Roman" w:cs="Times New Roman"/>
          <w:noProof/>
          <w:sz w:val="24"/>
          <w:szCs w:val="24"/>
        </w:rPr>
      </w:pPr>
      <w:ins w:id="288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289" w:author="Степанова Любовь Борисовна" w:date="2024-09-30T14:46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7</w:t>
        </w:r>
      </w:ins>
      <w:ins w:id="290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291" w:author="Степанова Любовь Борисовна" w:date="2024-10-02T12:44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292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293" w:author="Степанова Любовь Борисовна" w:date="2024-09-30T11:46:00Z">
              <w:rPr>
                <w:b/>
                <w:noProof/>
              </w:rPr>
            </w:rPrChange>
          </w:rPr>
          <w:t>Места общего пользования</w:t>
        </w:r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294" w:author="Степанова Любовь Борисовна" w:date="2024-09-30T11:46:00Z">
              <w:rPr>
                <w:noProof/>
              </w:rPr>
            </w:rPrChange>
          </w:rPr>
          <w:t xml:space="preserve"> </w:t>
        </w:r>
      </w:ins>
      <w:ins w:id="295" w:author="Степанова Любовь Борисовна" w:date="2024-09-30T11:23:00Z">
        <w:r w:rsidR="00AC4651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296" w:author="Степанова Любовь Борисовна" w:date="2024-09-30T11:46:00Z">
              <w:rPr>
                <w:b/>
                <w:noProof/>
              </w:rPr>
            </w:rPrChange>
          </w:rPr>
          <w:t>(МОП)</w:t>
        </w:r>
      </w:ins>
      <w:ins w:id="297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298" w:author="Степанова Любовь Борисовна" w:date="2024-09-30T11:46:00Z">
              <w:rPr>
                <w:noProof/>
              </w:rPr>
            </w:rPrChange>
          </w:rPr>
          <w:t xml:space="preserve">– </w:t>
        </w:r>
        <w:r w:rsidR="00851EC9" w:rsidRPr="00EB2603">
          <w:rPr>
            <w:rFonts w:ascii="Times New Roman" w:hAnsi="Times New Roman" w:cs="Times New Roman"/>
            <w:bCs/>
            <w:noProof/>
            <w:sz w:val="24"/>
            <w:szCs w:val="24"/>
            <w:rPrChange w:id="299" w:author="Степанова Любовь Борисовна" w:date="2024-09-30T11:46:00Z">
              <w:rPr>
                <w:bCs/>
                <w:noProof/>
              </w:rPr>
            </w:rPrChange>
          </w:rPr>
          <w:t xml:space="preserve">помещения, включенные в состав Общего </w:t>
        </w:r>
        <w:r w:rsidR="00851EC9" w:rsidRPr="005F4160">
          <w:rPr>
            <w:rFonts w:ascii="Times New Roman" w:hAnsi="Times New Roman" w:cs="Times New Roman"/>
            <w:bCs/>
            <w:noProof/>
            <w:sz w:val="24"/>
            <w:szCs w:val="24"/>
            <w:rPrChange w:id="300" w:author="Степанова Любовь Борисовна" w:date="2024-09-30T14:16:00Z">
              <w:rPr>
                <w:bCs/>
                <w:noProof/>
              </w:rPr>
            </w:rPrChange>
          </w:rPr>
          <w:t>имущества</w:t>
        </w:r>
      </w:ins>
      <w:ins w:id="301" w:author="Степанова Любовь Борисовна" w:date="2024-09-27T19:01:00Z">
        <w:r w:rsidR="000F5CB9" w:rsidRPr="005F4160">
          <w:rPr>
            <w:rFonts w:ascii="Times New Roman" w:hAnsi="Times New Roman" w:cs="Times New Roman"/>
            <w:bCs/>
            <w:noProof/>
            <w:sz w:val="24"/>
            <w:szCs w:val="24"/>
            <w:rPrChange w:id="302" w:author="Степанова Любовь Борисовна" w:date="2024-09-30T14:16:00Z">
              <w:rPr>
                <w:bCs/>
                <w:noProof/>
              </w:rPr>
            </w:rPrChange>
          </w:rPr>
          <w:t xml:space="preserve"> в</w:t>
        </w:r>
      </w:ins>
      <w:ins w:id="303" w:author="Степанова Любовь Борисовна" w:date="2024-09-26T17:27:00Z">
        <w:r w:rsidR="00851EC9" w:rsidRPr="005F4160">
          <w:rPr>
            <w:rFonts w:ascii="Times New Roman" w:hAnsi="Times New Roman" w:cs="Times New Roman"/>
            <w:bCs/>
            <w:noProof/>
            <w:sz w:val="24"/>
            <w:szCs w:val="24"/>
            <w:rPrChange w:id="304" w:author="Степанова Любовь Борисовна" w:date="2024-09-30T14:16:00Z">
              <w:rPr>
                <w:bCs/>
                <w:noProof/>
              </w:rPr>
            </w:rPrChange>
          </w:rPr>
          <w:t xml:space="preserve"> МКД, в</w:t>
        </w:r>
        <w:r w:rsidR="00851EC9" w:rsidRPr="005F4160">
          <w:rPr>
            <w:rFonts w:ascii="Times New Roman" w:hAnsi="Times New Roman" w:cs="Times New Roman"/>
            <w:noProof/>
            <w:sz w:val="24"/>
            <w:szCs w:val="24"/>
            <w:rPrChange w:id="305" w:author="Степанова Любовь Борисовна" w:date="2024-09-30T14:16:00Z">
              <w:rPr>
                <w:noProof/>
              </w:rPr>
            </w:rPrChange>
          </w:rPr>
          <w:t xml:space="preserve"> т.ч. коридоры, холлы, лестничные клетки, технические помещения, необходимые для размещения обслуживающего персонала, земельный участок, на котором расположен МКД, с элементами озеленения и благоустройства, дороги, тротуары, иная территория в границах Комплекса.</w:t>
        </w:r>
      </w:ins>
    </w:p>
    <w:p w14:paraId="69D82086" w14:textId="5577D619" w:rsidR="00403B6A" w:rsidRPr="006C2A13" w:rsidRDefault="00660D35">
      <w:pPr>
        <w:spacing w:after="0"/>
        <w:jc w:val="both"/>
        <w:rPr>
          <w:ins w:id="306" w:author="Степанова Любовь Борисовна" w:date="2024-09-30T14:43:00Z"/>
          <w:rFonts w:ascii="Times New Roman" w:hAnsi="Times New Roman" w:cs="Times New Roman"/>
          <w:sz w:val="24"/>
          <w:szCs w:val="24"/>
        </w:rPr>
        <w:pPrChange w:id="307" w:author="Степанова Любовь Борисовна" w:date="2024-09-30T14:46:00Z">
          <w:pPr>
            <w:spacing w:after="0"/>
            <w:ind w:firstLine="567"/>
            <w:jc w:val="both"/>
          </w:pPr>
        </w:pPrChange>
      </w:pPr>
      <w:ins w:id="308" w:author="Степанова Любовь Борисовна" w:date="2024-09-30T14:46:00Z">
        <w:r>
          <w:rPr>
            <w:rFonts w:ascii="Times New Roman" w:hAnsi="Times New Roman" w:cs="Times New Roman"/>
            <w:b/>
            <w:sz w:val="24"/>
            <w:szCs w:val="24"/>
          </w:rPr>
          <w:t>1.</w:t>
        </w:r>
      </w:ins>
      <w:ins w:id="309" w:author="Степанова Любовь Борисовна" w:date="2024-10-01T09:40:00Z">
        <w:r w:rsidR="0064635D">
          <w:rPr>
            <w:rFonts w:ascii="Times New Roman" w:hAnsi="Times New Roman" w:cs="Times New Roman"/>
            <w:b/>
            <w:sz w:val="24"/>
            <w:szCs w:val="24"/>
          </w:rPr>
          <w:t>8.</w:t>
        </w:r>
      </w:ins>
      <w:ins w:id="310" w:author="Степанова Любовь Борисовна" w:date="2024-10-02T12:44:00Z">
        <w:r w:rsidR="005B0FA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  <w:ins w:id="311" w:author="Степанова Любовь Борисовна" w:date="2024-10-01T09:41:00Z">
        <w:r w:rsidR="0064635D">
          <w:rPr>
            <w:rFonts w:ascii="Times New Roman" w:hAnsi="Times New Roman" w:cs="Times New Roman"/>
            <w:b/>
            <w:sz w:val="24"/>
            <w:szCs w:val="24"/>
          </w:rPr>
          <w:t>Л</w:t>
        </w:r>
      </w:ins>
      <w:ins w:id="312" w:author="Степанова Любовь Борисовна" w:date="2024-10-01T09:40:00Z">
        <w:r w:rsidR="0064635D" w:rsidRPr="006C1566">
          <w:rPr>
            <w:rFonts w:ascii="Times New Roman" w:hAnsi="Times New Roman" w:cs="Times New Roman"/>
            <w:b/>
            <w:sz w:val="24"/>
            <w:szCs w:val="24"/>
          </w:rPr>
          <w:t>обби</w:t>
        </w:r>
      </w:ins>
      <w:ins w:id="313" w:author="Степанова Любовь Борисовна" w:date="2024-09-30T14:43:00Z">
        <w:r w:rsidR="00403B6A" w:rsidRPr="006C2A13">
          <w:rPr>
            <w:rFonts w:ascii="Times New Roman" w:hAnsi="Times New Roman" w:cs="Times New Roman"/>
            <w:sz w:val="24"/>
            <w:szCs w:val="24"/>
          </w:rPr>
          <w:t>- нежилое помещение в секции 2</w:t>
        </w:r>
        <w:r w:rsidR="00403B6A">
          <w:rPr>
            <w:rFonts w:ascii="Times New Roman" w:hAnsi="Times New Roman" w:cs="Times New Roman"/>
            <w:sz w:val="24"/>
            <w:szCs w:val="24"/>
          </w:rPr>
          <w:t xml:space="preserve"> МКД</w:t>
        </w:r>
        <w:r w:rsidR="00403B6A" w:rsidRPr="006C2A13">
          <w:rPr>
            <w:rFonts w:ascii="Times New Roman" w:hAnsi="Times New Roman" w:cs="Times New Roman"/>
            <w:sz w:val="24"/>
            <w:szCs w:val="24"/>
          </w:rPr>
          <w:t xml:space="preserve">, расположенное на </w:t>
        </w:r>
        <w:r w:rsidR="00403B6A">
          <w:rPr>
            <w:rFonts w:ascii="Times New Roman" w:hAnsi="Times New Roman" w:cs="Times New Roman"/>
            <w:sz w:val="24"/>
            <w:szCs w:val="24"/>
          </w:rPr>
          <w:t>первом</w:t>
        </w:r>
        <w:r w:rsidR="00403B6A" w:rsidRPr="006C1566">
          <w:rPr>
            <w:rFonts w:ascii="Times New Roman" w:hAnsi="Times New Roman" w:cs="Times New Roman"/>
            <w:sz w:val="24"/>
            <w:szCs w:val="24"/>
          </w:rPr>
          <w:t xml:space="preserve"> этаже</w:t>
        </w:r>
        <w:r w:rsidR="00403B6A">
          <w:rPr>
            <w:rFonts w:ascii="Times New Roman" w:hAnsi="Times New Roman" w:cs="Times New Roman"/>
            <w:sz w:val="24"/>
            <w:szCs w:val="24"/>
          </w:rPr>
          <w:t>,</w:t>
        </w:r>
        <w:r w:rsidR="00403B6A" w:rsidRPr="006C2A13">
          <w:rPr>
            <w:rFonts w:ascii="Times New Roman" w:hAnsi="Times New Roman" w:cs="Times New Roman"/>
            <w:sz w:val="24"/>
            <w:szCs w:val="24"/>
          </w:rPr>
          <w:t xml:space="preserve"> являющееся</w:t>
        </w:r>
        <w:r w:rsidR="00403B6A" w:rsidRPr="006C1566">
          <w:rPr>
            <w:rFonts w:ascii="Times New Roman" w:hAnsi="Times New Roman" w:cs="Times New Roman"/>
            <w:sz w:val="24"/>
            <w:szCs w:val="24"/>
          </w:rPr>
          <w:t xml:space="preserve"> местом общего пользования со стойкой регистрации ресепшен, предназначенное для прохода на территорию </w:t>
        </w:r>
        <w:r w:rsidR="00403B6A">
          <w:rPr>
            <w:rFonts w:ascii="Times New Roman" w:hAnsi="Times New Roman" w:cs="Times New Roman"/>
            <w:sz w:val="24"/>
            <w:szCs w:val="24"/>
          </w:rPr>
          <w:t xml:space="preserve">Комплекса </w:t>
        </w:r>
        <w:r w:rsidR="00403B6A" w:rsidRPr="006C2A13">
          <w:rPr>
            <w:rFonts w:ascii="Times New Roman" w:hAnsi="Times New Roman" w:cs="Times New Roman"/>
            <w:sz w:val="24"/>
            <w:szCs w:val="24"/>
          </w:rPr>
          <w:t xml:space="preserve">и ожидания </w:t>
        </w:r>
        <w:commentRangeStart w:id="314"/>
        <w:r w:rsidR="00403B6A" w:rsidRPr="006C2A13">
          <w:rPr>
            <w:rFonts w:ascii="Times New Roman" w:hAnsi="Times New Roman" w:cs="Times New Roman"/>
            <w:sz w:val="24"/>
            <w:szCs w:val="24"/>
          </w:rPr>
          <w:t>гостей</w:t>
        </w:r>
        <w:commentRangeEnd w:id="314"/>
        <w:r w:rsidR="00403B6A" w:rsidRPr="006C1566">
          <w:rPr>
            <w:rStyle w:val="af1"/>
            <w:rFonts w:ascii="Times New Roman" w:hAnsi="Times New Roman" w:cs="Times New Roman"/>
            <w:sz w:val="24"/>
            <w:szCs w:val="24"/>
          </w:rPr>
          <w:commentReference w:id="314"/>
        </w:r>
        <w:r w:rsidR="00403B6A" w:rsidRPr="006C2A13"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</w:p>
    <w:p w14:paraId="683FAE80" w14:textId="79D025F7" w:rsidR="00403B6A" w:rsidRPr="006C1566" w:rsidRDefault="00660D35">
      <w:pPr>
        <w:spacing w:after="0"/>
        <w:jc w:val="both"/>
        <w:rPr>
          <w:ins w:id="315" w:author="Степанова Любовь Борисовна" w:date="2024-09-30T14:42:00Z"/>
          <w:rFonts w:ascii="Times New Roman" w:hAnsi="Times New Roman" w:cs="Times New Roman"/>
          <w:sz w:val="24"/>
          <w:szCs w:val="24"/>
        </w:rPr>
        <w:pPrChange w:id="316" w:author="Степанова Любовь Борисовна" w:date="2024-09-30T14:46:00Z">
          <w:pPr>
            <w:spacing w:after="0"/>
            <w:ind w:firstLine="567"/>
            <w:jc w:val="both"/>
          </w:pPr>
        </w:pPrChange>
      </w:pPr>
      <w:ins w:id="317" w:author="Степанова Любовь Борисовна" w:date="2024-09-30T14:46:00Z">
        <w:r>
          <w:rPr>
            <w:rFonts w:ascii="Times New Roman" w:hAnsi="Times New Roman" w:cs="Times New Roman"/>
            <w:b/>
            <w:sz w:val="24"/>
            <w:szCs w:val="24"/>
          </w:rPr>
          <w:t>1.</w:t>
        </w:r>
      </w:ins>
      <w:ins w:id="318" w:author="Степанова Любовь Борисовна" w:date="2024-10-01T09:41:00Z">
        <w:r w:rsidR="0064635D">
          <w:rPr>
            <w:rFonts w:ascii="Times New Roman" w:hAnsi="Times New Roman" w:cs="Times New Roman"/>
            <w:b/>
            <w:sz w:val="24"/>
            <w:szCs w:val="24"/>
          </w:rPr>
          <w:t>9. Терраса</w:t>
        </w:r>
      </w:ins>
      <w:ins w:id="319" w:author="Степанова Любовь Борисовна" w:date="2024-09-30T14:42:00Z">
        <w:r w:rsidR="00403B6A">
          <w:rPr>
            <w:rFonts w:ascii="Times New Roman" w:hAnsi="Times New Roman" w:cs="Times New Roman"/>
            <w:b/>
            <w:sz w:val="24"/>
            <w:szCs w:val="24"/>
          </w:rPr>
          <w:t xml:space="preserve"> МОП</w:t>
        </w:r>
        <w:r w:rsidR="00403B6A" w:rsidRPr="006C2A13">
          <w:rPr>
            <w:rFonts w:ascii="Times New Roman" w:hAnsi="Times New Roman" w:cs="Times New Roman"/>
            <w:sz w:val="24"/>
            <w:szCs w:val="24"/>
          </w:rPr>
          <w:t xml:space="preserve">– открытое неотапливаемое помещение, расположенное </w:t>
        </w:r>
        <w:r w:rsidR="00403B6A" w:rsidRPr="00D12DE9">
          <w:rPr>
            <w:rFonts w:ascii="Times New Roman" w:hAnsi="Times New Roman" w:cs="Times New Roman"/>
            <w:sz w:val="24"/>
            <w:szCs w:val="24"/>
          </w:rPr>
          <w:t xml:space="preserve">на втором этаже </w:t>
        </w:r>
        <w:r w:rsidR="00403B6A">
          <w:rPr>
            <w:rFonts w:ascii="Times New Roman" w:hAnsi="Times New Roman" w:cs="Times New Roman"/>
            <w:sz w:val="24"/>
            <w:szCs w:val="24"/>
          </w:rPr>
          <w:t>МКД,</w:t>
        </w:r>
        <w:r w:rsidR="00403B6A" w:rsidRPr="006C2A13">
          <w:rPr>
            <w:rFonts w:ascii="Times New Roman" w:hAnsi="Times New Roman" w:cs="Times New Roman"/>
            <w:sz w:val="24"/>
            <w:szCs w:val="24"/>
          </w:rPr>
          <w:t xml:space="preserve"> являющееся местом общего пользования и огранич</w:t>
        </w:r>
        <w:r w:rsidR="00403B6A">
          <w:rPr>
            <w:rFonts w:ascii="Times New Roman" w:hAnsi="Times New Roman" w:cs="Times New Roman"/>
            <w:sz w:val="24"/>
            <w:szCs w:val="24"/>
          </w:rPr>
          <w:t>енная</w:t>
        </w:r>
        <w:r w:rsidR="00403B6A" w:rsidRPr="006C1566">
          <w:rPr>
            <w:rFonts w:ascii="Times New Roman" w:hAnsi="Times New Roman" w:cs="Times New Roman"/>
            <w:sz w:val="24"/>
            <w:szCs w:val="24"/>
          </w:rPr>
          <w:t xml:space="preserve"> по периметру металлической оградой. </w:t>
        </w:r>
      </w:ins>
    </w:p>
    <w:p w14:paraId="6E1644B5" w14:textId="2EB79FBD" w:rsidR="00403B6A" w:rsidRPr="006C1566" w:rsidRDefault="00660D35">
      <w:pPr>
        <w:spacing w:after="0"/>
        <w:jc w:val="both"/>
        <w:rPr>
          <w:ins w:id="320" w:author="Степанова Любовь Борисовна" w:date="2024-09-30T14:42:00Z"/>
          <w:rFonts w:ascii="Times New Roman" w:hAnsi="Times New Roman" w:cs="Times New Roman"/>
          <w:sz w:val="24"/>
          <w:szCs w:val="24"/>
        </w:rPr>
        <w:pPrChange w:id="321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ins w:id="322" w:author="Степанова Любовь Борисовна" w:date="2024-09-30T14:46:00Z">
        <w:r>
          <w:rPr>
            <w:rFonts w:ascii="Times New Roman" w:hAnsi="Times New Roman" w:cs="Times New Roman"/>
            <w:b/>
            <w:bCs/>
            <w:sz w:val="24"/>
            <w:szCs w:val="24"/>
          </w:rPr>
          <w:t>1.10.</w:t>
        </w:r>
      </w:ins>
      <w:ins w:id="323" w:author="Степанова Любовь Борисовна" w:date="2024-10-02T12:44:00Z">
        <w:r w:rsidR="005B0FA6">
          <w:rPr>
            <w:rFonts w:ascii="Times New Roman" w:hAnsi="Times New Roman" w:cs="Times New Roman"/>
            <w:b/>
            <w:bCs/>
            <w:sz w:val="24"/>
            <w:szCs w:val="24"/>
          </w:rPr>
          <w:t xml:space="preserve"> </w:t>
        </w:r>
      </w:ins>
      <w:ins w:id="324" w:author="Степанова Любовь Борисовна" w:date="2024-09-30T14:42:00Z">
        <w:r w:rsidR="00403B6A" w:rsidRPr="006C1566">
          <w:rPr>
            <w:rFonts w:ascii="Times New Roman" w:hAnsi="Times New Roman" w:cs="Times New Roman"/>
            <w:b/>
            <w:bCs/>
            <w:sz w:val="24"/>
            <w:szCs w:val="24"/>
          </w:rPr>
          <w:t xml:space="preserve">Терраса </w:t>
        </w:r>
        <w:r w:rsidR="00403B6A" w:rsidRPr="006C2A13">
          <w:rPr>
            <w:rFonts w:ascii="Times New Roman" w:hAnsi="Times New Roman" w:cs="Times New Roman"/>
            <w:sz w:val="24"/>
            <w:szCs w:val="24"/>
          </w:rPr>
          <w:t xml:space="preserve">- открытое неотапливаемое помещение, расположенное на втором этаже </w:t>
        </w:r>
        <w:r w:rsidR="00403B6A">
          <w:rPr>
            <w:rFonts w:ascii="Times New Roman" w:hAnsi="Times New Roman" w:cs="Times New Roman"/>
            <w:sz w:val="24"/>
            <w:szCs w:val="24"/>
          </w:rPr>
          <w:t>МКД,</w:t>
        </w:r>
        <w:r w:rsidR="00403B6A" w:rsidRPr="006C2A13">
          <w:rPr>
            <w:rFonts w:ascii="Times New Roman" w:hAnsi="Times New Roman" w:cs="Times New Roman"/>
            <w:sz w:val="24"/>
            <w:szCs w:val="24"/>
          </w:rPr>
          <w:t xml:space="preserve"> являющееся собственностью </w:t>
        </w:r>
        <w:r w:rsidR="00403B6A">
          <w:rPr>
            <w:rFonts w:ascii="Times New Roman" w:hAnsi="Times New Roman" w:cs="Times New Roman"/>
            <w:sz w:val="24"/>
            <w:szCs w:val="24"/>
          </w:rPr>
          <w:t>С</w:t>
        </w:r>
        <w:r w:rsidR="00403B6A" w:rsidRPr="006C1566">
          <w:rPr>
            <w:rFonts w:ascii="Times New Roman" w:hAnsi="Times New Roman" w:cs="Times New Roman"/>
            <w:sz w:val="24"/>
            <w:szCs w:val="24"/>
          </w:rPr>
          <w:t>обственника</w:t>
        </w:r>
        <w:r w:rsidR="00403B6A">
          <w:rPr>
            <w:rFonts w:ascii="Times New Roman" w:hAnsi="Times New Roman" w:cs="Times New Roman"/>
            <w:sz w:val="24"/>
            <w:szCs w:val="24"/>
          </w:rPr>
          <w:t>.</w:t>
        </w:r>
        <w:r w:rsidR="00403B6A" w:rsidRPr="006C1566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58A8639D" w14:textId="28BE7C69" w:rsidR="000F5CB9" w:rsidRPr="005F4160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325" w:author="Степанова Любовь Борисовна" w:date="2024-09-26T17:27:00Z"/>
          <w:rFonts w:ascii="Times New Roman" w:hAnsi="Times New Roman" w:cs="Times New Roman"/>
          <w:noProof/>
          <w:sz w:val="24"/>
          <w:szCs w:val="24"/>
          <w:rPrChange w:id="326" w:author="Степанова Любовь Борисовна" w:date="2024-09-30T14:16:00Z">
            <w:rPr>
              <w:ins w:id="327" w:author="Степанова Любовь Борисовна" w:date="2024-09-26T17:27:00Z"/>
              <w:noProof/>
            </w:rPr>
          </w:rPrChange>
        </w:rPr>
        <w:pPrChange w:id="328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329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330" w:author="Степанова Любовь Борисовна" w:date="2024-09-30T14:46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11</w:t>
        </w:r>
      </w:ins>
      <w:ins w:id="331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332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333" w:author="Степанова Любовь Борисовна" w:date="2024-09-27T19:03:00Z">
        <w:r w:rsidR="000F5CB9" w:rsidRPr="005F4160">
          <w:rPr>
            <w:rFonts w:ascii="Times New Roman" w:hAnsi="Times New Roman" w:cs="Times New Roman"/>
            <w:b/>
            <w:noProof/>
            <w:sz w:val="24"/>
            <w:szCs w:val="24"/>
            <w:rPrChange w:id="334" w:author="Степанова Любовь Борисовна" w:date="2024-09-30T14:16:00Z">
              <w:rPr>
                <w:bCs/>
                <w:noProof/>
              </w:rPr>
            </w:rPrChange>
          </w:rPr>
          <w:t>Договор управления МКД</w:t>
        </w:r>
        <w:r w:rsidR="000F5CB9" w:rsidRPr="005F4160">
          <w:rPr>
            <w:rFonts w:ascii="Times New Roman" w:hAnsi="Times New Roman" w:cs="Times New Roman"/>
            <w:bCs/>
            <w:noProof/>
            <w:sz w:val="24"/>
            <w:szCs w:val="24"/>
            <w:rPrChange w:id="335" w:author="Степанова Любовь Борисовна" w:date="2024-09-30T14:16:00Z">
              <w:rPr>
                <w:bCs/>
                <w:noProof/>
              </w:rPr>
            </w:rPrChange>
          </w:rPr>
          <w:t xml:space="preserve"> –</w:t>
        </w:r>
        <w:r w:rsidR="000F5CB9" w:rsidRPr="005F4160">
          <w:rPr>
            <w:rFonts w:ascii="Times New Roman" w:hAnsi="Times New Roman" w:cs="Times New Roman"/>
            <w:noProof/>
            <w:sz w:val="24"/>
            <w:szCs w:val="24"/>
            <w:rPrChange w:id="336" w:author="Степанова Любовь Борисовна" w:date="2024-09-30T14:16:00Z">
              <w:rPr>
                <w:noProof/>
              </w:rPr>
            </w:rPrChange>
          </w:rPr>
          <w:t xml:space="preserve"> договор управления </w:t>
        </w:r>
      </w:ins>
      <w:ins w:id="337" w:author="Степанова Любовь Борисовна" w:date="2024-09-30T11:23:00Z">
        <w:r w:rsidR="00AC4651" w:rsidRPr="005F4160">
          <w:rPr>
            <w:rFonts w:ascii="Times New Roman" w:hAnsi="Times New Roman" w:cs="Times New Roman"/>
            <w:noProof/>
            <w:sz w:val="24"/>
            <w:szCs w:val="24"/>
            <w:rPrChange w:id="338" w:author="Степанова Любовь Борисовна" w:date="2024-09-30T14:16:00Z">
              <w:rPr>
                <w:noProof/>
                <w:highlight w:val="yellow"/>
              </w:rPr>
            </w:rPrChange>
          </w:rPr>
          <w:t xml:space="preserve">заключенный между </w:t>
        </w:r>
      </w:ins>
      <w:ins w:id="339" w:author="Степанова Любовь Борисовна" w:date="2024-09-30T14:16:00Z">
        <w:r w:rsidR="005F4160" w:rsidRPr="005F4160">
          <w:rPr>
            <w:rFonts w:ascii="Times New Roman" w:hAnsi="Times New Roman" w:cs="Times New Roman"/>
            <w:noProof/>
            <w:sz w:val="24"/>
            <w:szCs w:val="24"/>
            <w:rPrChange w:id="340" w:author="Степанова Любовь Борисовна" w:date="2024-09-30T14:16:00Z">
              <w:rPr>
                <w:rFonts w:ascii="Times New Roman" w:hAnsi="Times New Roman" w:cs="Times New Roman"/>
                <w:noProof/>
                <w:sz w:val="24"/>
                <w:szCs w:val="24"/>
                <w:highlight w:val="yellow"/>
              </w:rPr>
            </w:rPrChange>
          </w:rPr>
          <w:t>Управляющей организацией и</w:t>
        </w:r>
      </w:ins>
      <w:ins w:id="341" w:author="Степанова Любовь Борисовна" w:date="2024-09-30T11:23:00Z">
        <w:r w:rsidR="00AC4651" w:rsidRPr="005F4160">
          <w:rPr>
            <w:rFonts w:ascii="Times New Roman" w:hAnsi="Times New Roman" w:cs="Times New Roman"/>
            <w:noProof/>
            <w:sz w:val="24"/>
            <w:szCs w:val="24"/>
            <w:rPrChange w:id="342" w:author="Степанова Любовь Борисовна" w:date="2024-09-30T14:16:00Z">
              <w:rPr>
                <w:noProof/>
                <w:highlight w:val="yellow"/>
              </w:rPr>
            </w:rPrChange>
          </w:rPr>
          <w:t xml:space="preserve"> собственниками МКД.</w:t>
        </w:r>
      </w:ins>
    </w:p>
    <w:p w14:paraId="008B95D2" w14:textId="069BF97A" w:rsidR="00851EC9" w:rsidRPr="00EB2603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343" w:author="Степанова Любовь Борисовна" w:date="2024-09-26T17:27:00Z"/>
          <w:rFonts w:ascii="Times New Roman" w:hAnsi="Times New Roman" w:cs="Times New Roman"/>
          <w:sz w:val="24"/>
          <w:szCs w:val="24"/>
          <w:rPrChange w:id="344" w:author="Степанова Любовь Борисовна" w:date="2024-09-30T11:46:00Z">
            <w:rPr>
              <w:ins w:id="345" w:author="Степанова Любовь Борисовна" w:date="2024-09-26T17:27:00Z"/>
            </w:rPr>
          </w:rPrChange>
        </w:rPr>
        <w:pPrChange w:id="346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347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348" w:author="Степанова Любовь Борисовна" w:date="2024-09-30T14:46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12</w:t>
        </w:r>
      </w:ins>
      <w:ins w:id="349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350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351" w:author="Степанова Любовь Борисовна" w:date="2024-09-26T17:27:00Z">
        <w:r w:rsidR="00851EC9" w:rsidRPr="005F4160">
          <w:rPr>
            <w:rFonts w:ascii="Times New Roman" w:hAnsi="Times New Roman" w:cs="Times New Roman"/>
            <w:b/>
            <w:noProof/>
            <w:sz w:val="24"/>
            <w:szCs w:val="24"/>
            <w:rPrChange w:id="352" w:author="Степанова Любовь Борисовна" w:date="2024-09-30T14:16:00Z">
              <w:rPr>
                <w:b/>
                <w:noProof/>
              </w:rPr>
            </w:rPrChange>
          </w:rPr>
          <w:t>Услуги -</w:t>
        </w:r>
        <w:r w:rsidR="00851EC9" w:rsidRPr="005F4160">
          <w:rPr>
            <w:rFonts w:ascii="Times New Roman" w:hAnsi="Times New Roman" w:cs="Times New Roman"/>
            <w:noProof/>
            <w:sz w:val="24"/>
            <w:szCs w:val="24"/>
            <w:rPrChange w:id="353" w:author="Степанова Любовь Борисовна" w:date="2024-09-30T14:16:00Z">
              <w:rPr>
                <w:noProof/>
              </w:rPr>
            </w:rPrChange>
          </w:rPr>
          <w:t xml:space="preserve"> совокупность услуг по управлению МКД, утвержденных </w:t>
        </w:r>
      </w:ins>
      <w:ins w:id="354" w:author="Степанова Любовь Борисовна" w:date="2024-09-30T14:16:00Z">
        <w:r w:rsidR="005F4160">
          <w:rPr>
            <w:rFonts w:ascii="Times New Roman" w:hAnsi="Times New Roman" w:cs="Times New Roman"/>
            <w:noProof/>
            <w:sz w:val="24"/>
            <w:szCs w:val="24"/>
          </w:rPr>
          <w:t>Д</w:t>
        </w:r>
      </w:ins>
      <w:ins w:id="355" w:author="Степанова Любовь Борисовна" w:date="2024-09-26T17:27:00Z">
        <w:r w:rsidR="00851EC9" w:rsidRPr="005F4160">
          <w:rPr>
            <w:rFonts w:ascii="Times New Roman" w:hAnsi="Times New Roman" w:cs="Times New Roman"/>
            <w:noProof/>
            <w:sz w:val="24"/>
            <w:szCs w:val="24"/>
            <w:rPrChange w:id="356" w:author="Степанова Любовь Борисовна" w:date="2024-09-30T14:16:00Z">
              <w:rPr>
                <w:noProof/>
              </w:rPr>
            </w:rPrChange>
          </w:rPr>
          <w:t>оговором</w:t>
        </w:r>
      </w:ins>
      <w:ins w:id="357" w:author="Степанова Любовь Борисовна" w:date="2024-09-27T19:01:00Z">
        <w:r w:rsidR="000F5CB9" w:rsidRPr="005F4160">
          <w:rPr>
            <w:rFonts w:ascii="Times New Roman" w:hAnsi="Times New Roman" w:cs="Times New Roman"/>
            <w:noProof/>
            <w:sz w:val="24"/>
            <w:szCs w:val="24"/>
            <w:rPrChange w:id="358" w:author="Степанова Любовь Борисовна" w:date="2024-09-30T14:16:00Z">
              <w:rPr>
                <w:noProof/>
              </w:rPr>
            </w:rPrChange>
          </w:rPr>
          <w:t xml:space="preserve"> управления МКД</w:t>
        </w:r>
      </w:ins>
      <w:ins w:id="359" w:author="Степанова Любовь Борисовна" w:date="2024-09-26T17:27:00Z">
        <w:r w:rsidR="00851EC9" w:rsidRPr="005F4160">
          <w:rPr>
            <w:rFonts w:ascii="Times New Roman" w:hAnsi="Times New Roman" w:cs="Times New Roman"/>
            <w:noProof/>
            <w:sz w:val="24"/>
            <w:szCs w:val="24"/>
            <w:rPrChange w:id="360" w:author="Степанова Любовь Борисовна" w:date="2024-09-30T14:16:00Z">
              <w:rPr>
                <w:noProof/>
              </w:rPr>
            </w:rPrChange>
          </w:rPr>
          <w:t xml:space="preserve">, в том числе </w:t>
        </w:r>
        <w:r w:rsidR="00851EC9" w:rsidRPr="005F4160">
          <w:rPr>
            <w:rFonts w:ascii="Times New Roman" w:hAnsi="Times New Roman" w:cs="Times New Roman"/>
            <w:sz w:val="24"/>
            <w:szCs w:val="24"/>
            <w:rPrChange w:id="361" w:author="Степанова Любовь Борисовна" w:date="2024-09-30T14:16:00Z">
              <w:rPr/>
            </w:rPrChange>
          </w:rPr>
          <w:t>работы по содержанию и текущему ремонту Общего имущества в МКД</w:t>
        </w:r>
      </w:ins>
      <w:ins w:id="362" w:author="Степанова Любовь Борисовна" w:date="2024-09-30T14:17:00Z">
        <w:r w:rsidR="005F4160">
          <w:rPr>
            <w:rFonts w:ascii="Times New Roman" w:hAnsi="Times New Roman" w:cs="Times New Roman"/>
            <w:sz w:val="24"/>
            <w:szCs w:val="24"/>
          </w:rPr>
          <w:t>,</w:t>
        </w:r>
      </w:ins>
      <w:ins w:id="363" w:author="Степанова Любовь Борисовна" w:date="2024-09-26T17:27:00Z">
        <w:r w:rsidR="00851EC9" w:rsidRPr="005F4160">
          <w:rPr>
            <w:rFonts w:ascii="Times New Roman" w:hAnsi="Times New Roman" w:cs="Times New Roman"/>
            <w:sz w:val="24"/>
            <w:szCs w:val="24"/>
            <w:rPrChange w:id="364" w:author="Степанова Любовь Борисовна" w:date="2024-09-30T14:16:00Z">
              <w:rPr/>
            </w:rPrChange>
          </w:rPr>
          <w:t xml:space="preserve"> дополнительные услуги, </w:t>
        </w:r>
        <w:r w:rsidR="00851EC9" w:rsidRPr="005F4160">
          <w:rPr>
            <w:rFonts w:ascii="Times New Roman" w:hAnsi="Times New Roman" w:cs="Times New Roman"/>
            <w:noProof/>
            <w:sz w:val="24"/>
            <w:szCs w:val="24"/>
            <w:rPrChange w:id="365" w:author="Степанова Любовь Борисовна" w:date="2024-09-30T14:16:00Z">
              <w:rPr>
                <w:noProof/>
              </w:rPr>
            </w:rPrChange>
          </w:rPr>
          <w:t>коммунальные услуги, согласованны</w:t>
        </w:r>
      </w:ins>
      <w:ins w:id="366" w:author="Степанова Любовь Борисовна" w:date="2024-09-30T14:17:00Z">
        <w:r w:rsidR="005F4160">
          <w:rPr>
            <w:rFonts w:ascii="Times New Roman" w:hAnsi="Times New Roman" w:cs="Times New Roman"/>
            <w:noProof/>
            <w:sz w:val="24"/>
            <w:szCs w:val="24"/>
          </w:rPr>
          <w:t>е</w:t>
        </w:r>
      </w:ins>
      <w:ins w:id="367" w:author="Степанова Любовь Борисовна" w:date="2024-09-26T17:27:00Z">
        <w:r w:rsidR="00851EC9" w:rsidRPr="005F4160">
          <w:rPr>
            <w:rFonts w:ascii="Times New Roman" w:hAnsi="Times New Roman" w:cs="Times New Roman"/>
            <w:noProof/>
            <w:sz w:val="24"/>
            <w:szCs w:val="24"/>
            <w:rPrChange w:id="368" w:author="Степанова Любовь Борисовна" w:date="2024-09-30T14:16:00Z">
              <w:rPr>
                <w:noProof/>
              </w:rPr>
            </w:rPrChange>
          </w:rPr>
          <w:t xml:space="preserve"> </w:t>
        </w:r>
      </w:ins>
      <w:ins w:id="369" w:author="Степанова Любовь Борисовна" w:date="2024-09-30T14:17:00Z">
        <w:r w:rsidR="005F4160">
          <w:rPr>
            <w:rFonts w:ascii="Times New Roman" w:hAnsi="Times New Roman" w:cs="Times New Roman"/>
            <w:noProof/>
            <w:sz w:val="24"/>
            <w:szCs w:val="24"/>
          </w:rPr>
          <w:t>Д</w:t>
        </w:r>
      </w:ins>
      <w:ins w:id="370" w:author="Степанова Любовь Борисовна" w:date="2024-09-26T17:27:00Z">
        <w:r w:rsidR="00851EC9" w:rsidRPr="005F4160">
          <w:rPr>
            <w:rFonts w:ascii="Times New Roman" w:hAnsi="Times New Roman" w:cs="Times New Roman"/>
            <w:noProof/>
            <w:sz w:val="24"/>
            <w:szCs w:val="24"/>
            <w:rPrChange w:id="371" w:author="Степанова Любовь Борисовна" w:date="2024-09-30T14:16:00Z">
              <w:rPr>
                <w:noProof/>
              </w:rPr>
            </w:rPrChange>
          </w:rPr>
          <w:t>оговором</w:t>
        </w:r>
      </w:ins>
      <w:ins w:id="372" w:author="Степанова Любовь Борисовна" w:date="2024-09-27T19:01:00Z">
        <w:r w:rsidR="000F5CB9" w:rsidRPr="00EB2603">
          <w:rPr>
            <w:rFonts w:ascii="Times New Roman" w:hAnsi="Times New Roman" w:cs="Times New Roman"/>
            <w:noProof/>
            <w:sz w:val="24"/>
            <w:szCs w:val="24"/>
            <w:rPrChange w:id="373" w:author="Степанова Любовь Борисовна" w:date="2024-09-30T11:46:00Z">
              <w:rPr>
                <w:noProof/>
              </w:rPr>
            </w:rPrChange>
          </w:rPr>
          <w:t xml:space="preserve"> управления МКД</w:t>
        </w:r>
      </w:ins>
      <w:ins w:id="374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375" w:author="Степанова Любовь Борисовна" w:date="2024-09-30T11:46:00Z">
              <w:rPr>
                <w:noProof/>
              </w:rPr>
            </w:rPrChange>
          </w:rPr>
          <w:t>.</w:t>
        </w:r>
      </w:ins>
    </w:p>
    <w:p w14:paraId="05FF5130" w14:textId="14EA967D" w:rsidR="00851EC9" w:rsidRPr="00EB2603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376" w:author="Степанова Любовь Борисовна" w:date="2024-09-26T17:27:00Z"/>
          <w:rFonts w:ascii="Times New Roman" w:hAnsi="Times New Roman" w:cs="Times New Roman"/>
          <w:noProof/>
          <w:sz w:val="24"/>
          <w:szCs w:val="24"/>
          <w:rPrChange w:id="377" w:author="Степанова Любовь Борисовна" w:date="2024-09-30T11:46:00Z">
            <w:rPr>
              <w:ins w:id="378" w:author="Степанова Любовь Борисовна" w:date="2024-09-26T17:27:00Z"/>
              <w:noProof/>
            </w:rPr>
          </w:rPrChange>
        </w:rPr>
        <w:pPrChange w:id="379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380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381" w:author="Степанова Любовь Борисовна" w:date="2024-09-30T14:46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13</w:t>
        </w:r>
      </w:ins>
      <w:ins w:id="382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383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384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385" w:author="Степанова Любовь Борисовна" w:date="2024-09-30T11:46:00Z">
              <w:rPr>
                <w:b/>
                <w:noProof/>
              </w:rPr>
            </w:rPrChange>
          </w:rPr>
          <w:t xml:space="preserve">Коммунальные услуги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386" w:author="Степанова Любовь Борисовна" w:date="2024-09-30T11:46:00Z">
              <w:rPr>
                <w:noProof/>
              </w:rPr>
            </w:rPrChange>
          </w:rPr>
          <w:t xml:space="preserve">– услуги, оказываемые Управляющей организацией или, в случаях установленных </w:t>
        </w:r>
      </w:ins>
      <w:ins w:id="387" w:author="Степанова Любовь Борисовна" w:date="2024-09-27T19:02:00Z">
        <w:r w:rsidR="000F5CB9" w:rsidRPr="00EB2603">
          <w:rPr>
            <w:rFonts w:ascii="Times New Roman" w:hAnsi="Times New Roman" w:cs="Times New Roman"/>
            <w:noProof/>
            <w:sz w:val="24"/>
            <w:szCs w:val="24"/>
            <w:rPrChange w:id="388" w:author="Степанова Любовь Борисовна" w:date="2024-09-30T11:46:00Z">
              <w:rPr>
                <w:noProof/>
              </w:rPr>
            </w:rPrChange>
          </w:rPr>
          <w:t>д</w:t>
        </w:r>
      </w:ins>
      <w:ins w:id="389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390" w:author="Степанова Любовь Борисовна" w:date="2024-09-30T11:46:00Z">
              <w:rPr>
                <w:noProof/>
              </w:rPr>
            </w:rPrChange>
          </w:rPr>
          <w:t>оговором</w:t>
        </w:r>
      </w:ins>
      <w:ins w:id="391" w:author="Степанова Любовь Борисовна" w:date="2024-09-27T19:02:00Z">
        <w:r w:rsidR="000F5CB9" w:rsidRPr="00EB2603">
          <w:rPr>
            <w:rFonts w:ascii="Times New Roman" w:hAnsi="Times New Roman" w:cs="Times New Roman"/>
            <w:noProof/>
            <w:sz w:val="24"/>
            <w:szCs w:val="24"/>
            <w:rPrChange w:id="392" w:author="Степанова Любовь Борисовна" w:date="2024-09-30T11:46:00Z">
              <w:rPr>
                <w:noProof/>
              </w:rPr>
            </w:rPrChange>
          </w:rPr>
          <w:t xml:space="preserve"> управления МК</w:t>
        </w:r>
      </w:ins>
      <w:ins w:id="393" w:author="Степанова Любовь Борисовна" w:date="2024-09-27T19:03:00Z">
        <w:r w:rsidR="000F5CB9" w:rsidRPr="00EB2603">
          <w:rPr>
            <w:rFonts w:ascii="Times New Roman" w:hAnsi="Times New Roman" w:cs="Times New Roman"/>
            <w:noProof/>
            <w:sz w:val="24"/>
            <w:szCs w:val="24"/>
            <w:rPrChange w:id="394" w:author="Степанова Любовь Борисовна" w:date="2024-09-30T11:46:00Z">
              <w:rPr>
                <w:noProof/>
              </w:rPr>
            </w:rPrChange>
          </w:rPr>
          <w:t>Д</w:t>
        </w:r>
      </w:ins>
      <w:ins w:id="395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396" w:author="Степанова Любовь Борисовна" w:date="2024-09-30T11:46:00Z">
              <w:rPr>
                <w:noProof/>
              </w:rPr>
            </w:rPrChange>
          </w:rPr>
          <w:t>, ресурсоснабжающей организацией по обеспечению помещений горячим водоснабжением, холодным водоснабжением, водоотведением, отоплением, электроснабжением и вывозу твердых коммунальных отходов.</w:t>
        </w:r>
      </w:ins>
    </w:p>
    <w:p w14:paraId="2EDA653F" w14:textId="6576AD7E" w:rsidR="00851EC9" w:rsidRPr="00EB2603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397" w:author="Степанова Любовь Борисовна" w:date="2024-09-26T17:27:00Z"/>
          <w:rFonts w:ascii="Times New Roman" w:hAnsi="Times New Roman" w:cs="Times New Roman"/>
          <w:noProof/>
          <w:sz w:val="24"/>
          <w:szCs w:val="24"/>
          <w:rPrChange w:id="398" w:author="Степанова Любовь Борисовна" w:date="2024-09-30T11:46:00Z">
            <w:rPr>
              <w:ins w:id="399" w:author="Степанова Любовь Борисовна" w:date="2024-09-26T17:27:00Z"/>
              <w:noProof/>
            </w:rPr>
          </w:rPrChange>
        </w:rPr>
        <w:pPrChange w:id="400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401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402" w:author="Степанова Любовь Борисовна" w:date="2024-09-30T14:46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14</w:t>
        </w:r>
      </w:ins>
      <w:ins w:id="403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404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405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406" w:author="Степанова Любовь Борисовна" w:date="2024-09-30T11:46:00Z">
              <w:rPr>
                <w:b/>
                <w:noProof/>
              </w:rPr>
            </w:rPrChange>
          </w:rPr>
          <w:t xml:space="preserve">Коммунальные ресурсы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07" w:author="Степанова Любовь Борисовна" w:date="2024-09-30T11:46:00Z">
              <w:rPr>
                <w:noProof/>
              </w:rPr>
            </w:rPrChange>
          </w:rPr>
          <w:t>– ресурсы, используемые для предоствления коммунальных услуг: холодная вода, горячая вода, электрическая энергия, тепловая энергия.</w:t>
        </w:r>
      </w:ins>
    </w:p>
    <w:p w14:paraId="0B6AF9D0" w14:textId="25B9D6EB" w:rsidR="00851EC9" w:rsidRPr="00EB2603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408" w:author="Степанова Любовь Борисовна" w:date="2024-09-26T17:27:00Z"/>
          <w:rFonts w:ascii="Times New Roman" w:hAnsi="Times New Roman" w:cs="Times New Roman"/>
          <w:noProof/>
          <w:sz w:val="24"/>
          <w:szCs w:val="24"/>
          <w:rPrChange w:id="409" w:author="Степанова Любовь Борисовна" w:date="2024-09-30T11:46:00Z">
            <w:rPr>
              <w:ins w:id="410" w:author="Степанова Любовь Борисовна" w:date="2024-09-26T17:27:00Z"/>
              <w:noProof/>
            </w:rPr>
          </w:rPrChange>
        </w:rPr>
        <w:pPrChange w:id="411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412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413" w:author="Степанова Любовь Борисовна" w:date="2024-09-30T14:46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15</w:t>
        </w:r>
      </w:ins>
      <w:ins w:id="414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415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416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417" w:author="Степанова Любовь Борисовна" w:date="2024-09-30T11:46:00Z">
              <w:rPr>
                <w:b/>
                <w:noProof/>
              </w:rPr>
            </w:rPrChange>
          </w:rPr>
          <w:t xml:space="preserve">Дополнительные услуги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18" w:author="Степанова Любовь Борисовна" w:date="2024-09-30T11:46:00Z">
              <w:rPr>
                <w:noProof/>
              </w:rPr>
            </w:rPrChange>
          </w:rPr>
          <w:t>– услуги, оказываемые Управляющей организацией на основании решения общего собрания собственников помещений в МКД за дополнительную плату.</w:t>
        </w:r>
      </w:ins>
    </w:p>
    <w:p w14:paraId="21FE6589" w14:textId="21BE89D1" w:rsidR="00851EC9" w:rsidRPr="00EB2603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419" w:author="Степанова Любовь Борисовна" w:date="2024-09-26T17:27:00Z"/>
          <w:rFonts w:ascii="Times New Roman" w:hAnsi="Times New Roman" w:cs="Times New Roman"/>
          <w:noProof/>
          <w:sz w:val="24"/>
          <w:szCs w:val="24"/>
          <w:rPrChange w:id="420" w:author="Степанова Любовь Борисовна" w:date="2024-09-30T11:46:00Z">
            <w:rPr>
              <w:ins w:id="421" w:author="Степанова Любовь Борисовна" w:date="2024-09-26T17:27:00Z"/>
              <w:noProof/>
            </w:rPr>
          </w:rPrChange>
        </w:rPr>
        <w:pPrChange w:id="422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423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424" w:author="Степанова Любовь Борисовна" w:date="2024-09-30T14:46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16</w:t>
        </w:r>
      </w:ins>
      <w:ins w:id="425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426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427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428" w:author="Степанова Любовь Борисовна" w:date="2024-09-30T11:46:00Z">
              <w:rPr>
                <w:b/>
                <w:noProof/>
              </w:rPr>
            </w:rPrChange>
          </w:rPr>
          <w:t xml:space="preserve">Управление МКД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29" w:author="Степанова Любовь Борисовна" w:date="2024-09-30T11:46:00Z">
              <w:rPr>
                <w:noProof/>
              </w:rPr>
            </w:rPrChange>
          </w:rPr>
          <w:t xml:space="preserve">– совершение юридически значимых действий, направленных на обеспечение благоприятных и безопасных условий проживания граждан, надлежащее содержание Общего имущества в МКД, решение вопросов пользования указанным имуществом, а также предоставление коммунальных услуг гражданам, проживающим в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30" w:author="Степанова Любовь Борисовна" w:date="2024-09-30T11:46:00Z">
              <w:rPr>
                <w:noProof/>
              </w:rPr>
            </w:rPrChange>
          </w:rPr>
          <w:lastRenderedPageBreak/>
          <w:t xml:space="preserve">таком МКД, или, в случае заключения собственниками помещения прямых договоров с ресурсоснабжающими организациями на предоставление коммунальных услуг, постоянную готовность к предоставлению коммунальных услуг инженерных коммуникаций и другого оборудования, входящих в состав Общего имущества в МКД. </w:t>
        </w:r>
        <w:bookmarkStart w:id="431" w:name="_Hlk4260229"/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32" w:author="Степанова Любовь Борисовна" w:date="2024-09-30T11:46:00Z">
              <w:rPr>
                <w:noProof/>
              </w:rPr>
            </w:rPrChange>
          </w:rPr>
          <w:t>Перечень услуг и работ по управлению МКД и содержанию Общего имущества в МКД установлен в Приложении № 3 к настоящему Договору</w:t>
        </w:r>
        <w:bookmarkEnd w:id="431"/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33" w:author="Степанова Любовь Борисовна" w:date="2024-09-30T11:46:00Z">
              <w:rPr>
                <w:noProof/>
              </w:rPr>
            </w:rPrChange>
          </w:rPr>
          <w:t>.</w:t>
        </w:r>
      </w:ins>
    </w:p>
    <w:p w14:paraId="378A071C" w14:textId="1B081FF4" w:rsidR="00851EC9" w:rsidRPr="00EB2603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434" w:author="Степанова Любовь Борисовна" w:date="2024-09-26T17:27:00Z"/>
          <w:rFonts w:ascii="Times New Roman" w:hAnsi="Times New Roman" w:cs="Times New Roman"/>
          <w:noProof/>
          <w:sz w:val="24"/>
          <w:szCs w:val="24"/>
          <w:rPrChange w:id="435" w:author="Степанова Любовь Борисовна" w:date="2024-09-30T11:46:00Z">
            <w:rPr>
              <w:ins w:id="436" w:author="Степанова Любовь Борисовна" w:date="2024-09-26T17:27:00Z"/>
              <w:noProof/>
            </w:rPr>
          </w:rPrChange>
        </w:rPr>
        <w:pPrChange w:id="437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438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439" w:author="Степанова Любовь Борисовна" w:date="2024-09-30T14:46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17</w:t>
        </w:r>
      </w:ins>
      <w:ins w:id="440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441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442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443" w:author="Степанова Любовь Борисовна" w:date="2024-09-30T11:46:00Z">
              <w:rPr>
                <w:b/>
                <w:noProof/>
              </w:rPr>
            </w:rPrChange>
          </w:rPr>
          <w:t>Содержание Общего имущества в МКД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44" w:author="Степанова Любовь Борисовна" w:date="2024-09-30T11:46:00Z">
              <w:rPr>
                <w:noProof/>
              </w:rPr>
            </w:rPrChange>
          </w:rPr>
          <w:t xml:space="preserve"> – комплекс работ и услуг по поддержанию в исправном состоянии элементов и инженерных систем, заданных параметров и режимов работы конструкций, оборудования и технических устройств, относящихся к Общему имуществу в МКД. Перечень услуг и работ по управлению МКД и содержанию установлен в Приложении № 3 к настоящему Договору.</w:t>
        </w:r>
      </w:ins>
    </w:p>
    <w:p w14:paraId="453F8032" w14:textId="045DBC29" w:rsidR="00851EC9" w:rsidRPr="00EB2603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445" w:author="Степанова Любовь Борисовна" w:date="2024-09-26T17:27:00Z"/>
          <w:rFonts w:ascii="Times New Roman" w:hAnsi="Times New Roman" w:cs="Times New Roman"/>
          <w:noProof/>
          <w:sz w:val="24"/>
          <w:szCs w:val="24"/>
          <w:rPrChange w:id="446" w:author="Степанова Любовь Борисовна" w:date="2024-09-30T11:46:00Z">
            <w:rPr>
              <w:ins w:id="447" w:author="Степанова Любовь Борисовна" w:date="2024-09-26T17:27:00Z"/>
              <w:noProof/>
            </w:rPr>
          </w:rPrChange>
        </w:rPr>
        <w:pPrChange w:id="448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449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450" w:author="Степанова Любовь Борисовна" w:date="2024-09-30T14:47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18</w:t>
        </w:r>
      </w:ins>
      <w:ins w:id="451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452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453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454" w:author="Степанова Любовь Борисовна" w:date="2024-09-30T11:46:00Z">
              <w:rPr>
                <w:b/>
                <w:noProof/>
              </w:rPr>
            </w:rPrChange>
          </w:rPr>
          <w:t>Текущий ремонт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55" w:author="Степанова Любовь Борисовна" w:date="2024-09-30T11:46:00Z">
              <w:rPr>
                <w:noProof/>
              </w:rPr>
            </w:rPrChange>
          </w:rPr>
          <w:t xml:space="preserve"> – комплекс организационно-технических мероприятий, осуществляемых Управляющей организацией, с целью предупреждения преждевременного износа, поддержания эксплуатационных показателей и работоспособности, устранения повреждений и неисправностей (восстановления работоспособности) элементов, оборудования и инженерных систем, относящихся к Общему имуществу в МКД (без замены ограждающих несущих конструкций, лифтов, работ по капитальному ремонту). </w:t>
        </w:r>
      </w:ins>
    </w:p>
    <w:p w14:paraId="3025D72E" w14:textId="282A9332" w:rsidR="00851EC9" w:rsidRPr="00EB2603" w:rsidRDefault="00D12DE9">
      <w:pPr>
        <w:widowControl w:val="0"/>
        <w:tabs>
          <w:tab w:val="left" w:pos="567"/>
        </w:tabs>
        <w:spacing w:after="0" w:line="240" w:lineRule="auto"/>
        <w:jc w:val="both"/>
        <w:rPr>
          <w:ins w:id="456" w:author="Степанова Любовь Борисовна" w:date="2024-09-26T17:27:00Z"/>
          <w:rFonts w:ascii="Times New Roman" w:hAnsi="Times New Roman" w:cs="Times New Roman"/>
          <w:noProof/>
          <w:sz w:val="24"/>
          <w:szCs w:val="24"/>
          <w:rPrChange w:id="457" w:author="Степанова Любовь Борисовна" w:date="2024-09-30T11:46:00Z">
            <w:rPr>
              <w:ins w:id="458" w:author="Степанова Любовь Борисовна" w:date="2024-09-26T17:27:00Z"/>
              <w:noProof/>
            </w:rPr>
          </w:rPrChange>
        </w:rPr>
        <w:pPrChange w:id="459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460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461" w:author="Степанова Любовь Борисовна" w:date="2024-09-30T14:47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19</w:t>
        </w:r>
      </w:ins>
      <w:ins w:id="462" w:author="Степанова Любовь Борисовна" w:date="2024-09-30T14:34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463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464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465" w:author="Степанова Любовь Борисовна" w:date="2024-09-30T11:46:00Z">
              <w:rPr>
                <w:b/>
                <w:noProof/>
              </w:rPr>
            </w:rPrChange>
          </w:rPr>
          <w:t xml:space="preserve">Плата за помещение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66" w:author="Степанова Любовь Борисовна" w:date="2024-09-30T11:46:00Z">
              <w:rPr>
                <w:noProof/>
              </w:rPr>
            </w:rPrChange>
          </w:rPr>
          <w:t xml:space="preserve">– денежные средства, взимаемые в соответствии с требованиями раздела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lang w:val="en-US"/>
            <w:rPrChange w:id="467" w:author="Степанова Любовь Борисовна" w:date="2024-09-30T11:46:00Z">
              <w:rPr>
                <w:noProof/>
                <w:lang w:val="en-US"/>
              </w:rPr>
            </w:rPrChange>
          </w:rPr>
          <w:t>VII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68" w:author="Степанова Любовь Борисовна" w:date="2024-09-30T11:46:00Z">
              <w:rPr>
                <w:noProof/>
              </w:rPr>
            </w:rPrChange>
          </w:rPr>
          <w:t xml:space="preserve"> Жилищного кодекса Российской Федерации Управляющей организацией или привлеченной ею специализированной организацией, на оплату работ и услуг по управлению МКД.</w:t>
        </w:r>
      </w:ins>
    </w:p>
    <w:p w14:paraId="36BCD175" w14:textId="6112C55E" w:rsidR="00851EC9" w:rsidRDefault="00D12DE9" w:rsidP="00D12DE9">
      <w:pPr>
        <w:widowControl w:val="0"/>
        <w:tabs>
          <w:tab w:val="left" w:pos="567"/>
        </w:tabs>
        <w:spacing w:after="0" w:line="240" w:lineRule="auto"/>
        <w:jc w:val="both"/>
        <w:rPr>
          <w:ins w:id="469" w:author="Степанова Любовь Борисовна" w:date="2024-09-30T14:39:00Z"/>
          <w:rFonts w:ascii="Times New Roman" w:hAnsi="Times New Roman" w:cs="Times New Roman"/>
          <w:noProof/>
          <w:sz w:val="24"/>
          <w:szCs w:val="24"/>
        </w:rPr>
      </w:pPr>
      <w:ins w:id="470" w:author="Степанова Любовь Борисовна" w:date="2024-09-30T14:35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</w:t>
        </w:r>
      </w:ins>
      <w:ins w:id="471" w:author="Степанова Любовь Борисовна" w:date="2024-09-30T14:47:00Z">
        <w:r w:rsidR="00660D35">
          <w:rPr>
            <w:rFonts w:ascii="Times New Roman" w:hAnsi="Times New Roman" w:cs="Times New Roman"/>
            <w:b/>
            <w:noProof/>
            <w:sz w:val="24"/>
            <w:szCs w:val="24"/>
          </w:rPr>
          <w:t>20</w:t>
        </w:r>
      </w:ins>
      <w:ins w:id="472" w:author="Степанова Любовь Борисовна" w:date="2024-09-30T14:35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.</w:t>
        </w:r>
      </w:ins>
      <w:ins w:id="473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474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475" w:author="Степанова Любовь Борисовна" w:date="2024-09-30T11:46:00Z">
              <w:rPr>
                <w:b/>
                <w:noProof/>
              </w:rPr>
            </w:rPrChange>
          </w:rPr>
          <w:t xml:space="preserve">Управляющая организация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76" w:author="Степанова Любовь Борисовна" w:date="2024-09-30T11:46:00Z">
              <w:rPr>
                <w:noProof/>
              </w:rPr>
            </w:rPrChange>
          </w:rPr>
          <w:t>- юридическое лицо, независимо от организационно-правовой формы, созданное для управления МКД, технического и санитарного содержания Общего имущества в МКД на основании возмездного договора с собственниками помещений в МКД.</w:t>
        </w:r>
      </w:ins>
    </w:p>
    <w:p w14:paraId="68FE62FA" w14:textId="40503BCC" w:rsidR="00403B6A" w:rsidRPr="006C1566" w:rsidRDefault="00660D35">
      <w:pPr>
        <w:spacing w:after="0"/>
        <w:jc w:val="both"/>
        <w:rPr>
          <w:ins w:id="477" w:author="Степанова Любовь Борисовна" w:date="2024-09-30T14:39:00Z"/>
          <w:rFonts w:ascii="Times New Roman" w:hAnsi="Times New Roman" w:cs="Times New Roman"/>
          <w:sz w:val="24"/>
          <w:szCs w:val="24"/>
        </w:rPr>
        <w:pPrChange w:id="478" w:author="Степанова Любовь Борисовна" w:date="2024-09-30T14:47:00Z">
          <w:pPr>
            <w:spacing w:after="0"/>
            <w:ind w:firstLine="567"/>
            <w:jc w:val="both"/>
          </w:pPr>
        </w:pPrChange>
      </w:pPr>
      <w:ins w:id="479" w:author="Степанова Любовь Борисовна" w:date="2024-09-30T14:47:00Z">
        <w:r>
          <w:rPr>
            <w:rFonts w:ascii="Times New Roman" w:hAnsi="Times New Roman" w:cs="Times New Roman"/>
            <w:b/>
            <w:sz w:val="24"/>
            <w:szCs w:val="24"/>
          </w:rPr>
          <w:t>1.21.</w:t>
        </w:r>
      </w:ins>
      <w:ins w:id="480" w:author="Степанова Любовь Борисовна" w:date="2024-10-02T12:43:00Z">
        <w:r w:rsidR="005B0FA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  <w:ins w:id="481" w:author="Степанова Любовь Борисовна" w:date="2024-09-30T14:39:00Z">
        <w:r w:rsidR="00403B6A" w:rsidRPr="006C1566">
          <w:rPr>
            <w:rFonts w:ascii="Times New Roman" w:hAnsi="Times New Roman" w:cs="Times New Roman"/>
            <w:b/>
            <w:sz w:val="24"/>
            <w:szCs w:val="24"/>
          </w:rPr>
          <w:t>Администрация У</w:t>
        </w:r>
        <w:r w:rsidR="00403B6A">
          <w:rPr>
            <w:rFonts w:ascii="Times New Roman" w:hAnsi="Times New Roman" w:cs="Times New Roman"/>
            <w:b/>
            <w:sz w:val="24"/>
            <w:szCs w:val="24"/>
          </w:rPr>
          <w:t>К</w:t>
        </w:r>
        <w:r w:rsidR="00403B6A" w:rsidRPr="006C1566">
          <w:rPr>
            <w:rFonts w:ascii="Times New Roman" w:hAnsi="Times New Roman" w:cs="Times New Roman"/>
            <w:sz w:val="24"/>
            <w:szCs w:val="24"/>
          </w:rPr>
          <w:t xml:space="preserve"> - уполномоченные лица, представители Управляющей </w:t>
        </w:r>
        <w:r w:rsidR="00403B6A">
          <w:rPr>
            <w:rFonts w:ascii="Times New Roman" w:hAnsi="Times New Roman" w:cs="Times New Roman"/>
            <w:sz w:val="24"/>
            <w:szCs w:val="24"/>
          </w:rPr>
          <w:t>организации</w:t>
        </w:r>
        <w:r w:rsidR="00403B6A" w:rsidRPr="006C1566">
          <w:rPr>
            <w:rFonts w:ascii="Times New Roman" w:hAnsi="Times New Roman" w:cs="Times New Roman"/>
            <w:sz w:val="24"/>
            <w:szCs w:val="24"/>
          </w:rPr>
          <w:t xml:space="preserve">, действующие в рамках предоставленных полномочий. </w:t>
        </w:r>
      </w:ins>
    </w:p>
    <w:p w14:paraId="04BC55DE" w14:textId="7FBAE781" w:rsidR="00851EC9" w:rsidRPr="00EB2603" w:rsidRDefault="00660D35">
      <w:pPr>
        <w:widowControl w:val="0"/>
        <w:tabs>
          <w:tab w:val="left" w:pos="567"/>
        </w:tabs>
        <w:spacing w:after="0" w:line="240" w:lineRule="auto"/>
        <w:jc w:val="both"/>
        <w:rPr>
          <w:ins w:id="482" w:author="Степанова Любовь Борисовна" w:date="2024-09-26T17:27:00Z"/>
          <w:rFonts w:ascii="Times New Roman" w:hAnsi="Times New Roman" w:cs="Times New Roman"/>
          <w:noProof/>
          <w:sz w:val="24"/>
          <w:szCs w:val="24"/>
          <w:rPrChange w:id="483" w:author="Степанова Любовь Борисовна" w:date="2024-09-30T11:46:00Z">
            <w:rPr>
              <w:ins w:id="484" w:author="Степанова Любовь Борисовна" w:date="2024-09-26T17:27:00Z"/>
              <w:noProof/>
            </w:rPr>
          </w:rPrChange>
        </w:rPr>
        <w:pPrChange w:id="485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486" w:author="Степанова Любовь Борисовна" w:date="2024-09-30T14:47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1.22.</w:t>
        </w:r>
      </w:ins>
      <w:ins w:id="487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488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489" w:author="Степанова Любовь Борисовна" w:date="2024-09-30T11:46:00Z">
              <w:rPr>
                <w:b/>
                <w:noProof/>
              </w:rPr>
            </w:rPrChange>
          </w:rPr>
          <w:t>Ресурсоснабжающие организации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90" w:author="Степанова Любовь Борисовна" w:date="2024-09-30T11:46:00Z">
              <w:rPr>
                <w:noProof/>
              </w:rPr>
            </w:rPrChange>
          </w:rPr>
          <w:t xml:space="preserve"> - юридические лица, независимо от организационно-правовой формы, осуществляющие продажу коммунальных услуг.</w:t>
        </w:r>
      </w:ins>
    </w:p>
    <w:p w14:paraId="4836C964" w14:textId="352FA432" w:rsidR="00851EC9" w:rsidRPr="00EB2603" w:rsidRDefault="00660D35">
      <w:pPr>
        <w:widowControl w:val="0"/>
        <w:tabs>
          <w:tab w:val="left" w:pos="567"/>
        </w:tabs>
        <w:spacing w:after="0" w:line="240" w:lineRule="auto"/>
        <w:jc w:val="both"/>
        <w:rPr>
          <w:ins w:id="491" w:author="Степанова Любовь Борисовна" w:date="2024-09-26T17:27:00Z"/>
          <w:rFonts w:ascii="Times New Roman" w:hAnsi="Times New Roman" w:cs="Times New Roman"/>
          <w:noProof/>
          <w:sz w:val="24"/>
          <w:szCs w:val="24"/>
          <w:rPrChange w:id="492" w:author="Степанова Любовь Борисовна" w:date="2024-09-30T11:46:00Z">
            <w:rPr>
              <w:ins w:id="493" w:author="Степанова Любовь Борисовна" w:date="2024-09-26T17:27:00Z"/>
              <w:noProof/>
            </w:rPr>
          </w:rPrChange>
        </w:rPr>
        <w:pPrChange w:id="494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495" w:author="Степанова Любовь Борисовна" w:date="2024-09-30T14:47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1.23.</w:t>
        </w:r>
      </w:ins>
      <w:ins w:id="496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497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498" w:author="Степанова Любовь Борисовна" w:date="2024-09-30T11:46:00Z">
              <w:rPr>
                <w:b/>
                <w:noProof/>
              </w:rPr>
            </w:rPrChange>
          </w:rPr>
          <w:t>Специализированные организации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499" w:author="Степанова Любовь Борисовна" w:date="2024-09-30T11:46:00Z">
              <w:rPr>
                <w:noProof/>
              </w:rPr>
            </w:rPrChange>
          </w:rPr>
          <w:t xml:space="preserve"> – организации, привлекаемые для оказания и выполнения отдельных видов услуг и работ, связанных с управлением МКД.</w:t>
        </w:r>
      </w:ins>
    </w:p>
    <w:p w14:paraId="78D8CD74" w14:textId="21FE55D6" w:rsidR="00851EC9" w:rsidRPr="00EB2603" w:rsidRDefault="00660D35">
      <w:pPr>
        <w:widowControl w:val="0"/>
        <w:tabs>
          <w:tab w:val="left" w:pos="567"/>
        </w:tabs>
        <w:spacing w:after="0" w:line="240" w:lineRule="auto"/>
        <w:jc w:val="both"/>
        <w:rPr>
          <w:ins w:id="500" w:author="Степанова Любовь Борисовна" w:date="2024-09-26T17:27:00Z"/>
          <w:rFonts w:ascii="Times New Roman" w:hAnsi="Times New Roman" w:cs="Times New Roman"/>
          <w:noProof/>
          <w:sz w:val="24"/>
          <w:szCs w:val="24"/>
          <w:rPrChange w:id="501" w:author="Степанова Любовь Борисовна" w:date="2024-09-30T11:46:00Z">
            <w:rPr>
              <w:ins w:id="502" w:author="Степанова Любовь Борисовна" w:date="2024-09-26T17:27:00Z"/>
              <w:noProof/>
            </w:rPr>
          </w:rPrChange>
        </w:rPr>
        <w:pPrChange w:id="503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504" w:author="Степанова Любовь Борисовна" w:date="2024-09-30T14:47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1.24.</w:t>
        </w:r>
      </w:ins>
      <w:ins w:id="505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506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507" w:author="Степанова Любовь Борисовна" w:date="2024-09-30T11:46:00Z">
              <w:rPr>
                <w:b/>
                <w:noProof/>
              </w:rPr>
            </w:rPrChange>
          </w:rPr>
          <w:t xml:space="preserve">Застройщик –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508" w:author="Степанова Любовь Борисовна" w:date="2024-09-30T11:46:00Z">
              <w:rPr>
                <w:noProof/>
              </w:rPr>
            </w:rPrChange>
          </w:rPr>
          <w:t>физическое/юридическое лицо или орган государственной исполнительной власти Российской Федерации/орган местного самоуправления, получившее в установленном законодательством Российской Федерации порядке земельный участок под строительство жилого Комплекса.</w:t>
        </w:r>
      </w:ins>
    </w:p>
    <w:p w14:paraId="304EC9F6" w14:textId="34D31CA2" w:rsidR="00851EC9" w:rsidRPr="00EB2603" w:rsidRDefault="00660D35">
      <w:pPr>
        <w:widowControl w:val="0"/>
        <w:tabs>
          <w:tab w:val="left" w:pos="567"/>
        </w:tabs>
        <w:spacing w:after="0" w:line="240" w:lineRule="auto"/>
        <w:jc w:val="both"/>
        <w:rPr>
          <w:ins w:id="509" w:author="Степанова Любовь Борисовна" w:date="2024-09-30T11:25:00Z"/>
          <w:rFonts w:ascii="Times New Roman" w:hAnsi="Times New Roman" w:cs="Times New Roman"/>
          <w:noProof/>
          <w:sz w:val="24"/>
          <w:szCs w:val="24"/>
          <w:rPrChange w:id="510" w:author="Степанова Любовь Борисовна" w:date="2024-09-30T11:46:00Z">
            <w:rPr>
              <w:ins w:id="511" w:author="Степанова Любовь Борисовна" w:date="2024-09-30T11:25:00Z"/>
              <w:noProof/>
            </w:rPr>
          </w:rPrChange>
        </w:rPr>
        <w:pPrChange w:id="512" w:author="Степанова Любовь Борисовна" w:date="2024-09-30T14:34:00Z">
          <w:pPr>
            <w:widowControl w:val="0"/>
            <w:numPr>
              <w:ilvl w:val="2"/>
              <w:numId w:val="86"/>
            </w:numPr>
            <w:tabs>
              <w:tab w:val="left" w:pos="567"/>
            </w:tabs>
            <w:spacing w:after="0" w:line="240" w:lineRule="auto"/>
            <w:ind w:left="720" w:hanging="720"/>
            <w:jc w:val="both"/>
          </w:pPr>
        </w:pPrChange>
      </w:pPr>
      <w:ins w:id="513" w:author="Степанова Любовь Борисовна" w:date="2024-09-30T14:47:00Z">
        <w:r>
          <w:rPr>
            <w:rFonts w:ascii="Times New Roman" w:hAnsi="Times New Roman" w:cs="Times New Roman"/>
            <w:b/>
            <w:noProof/>
            <w:sz w:val="24"/>
            <w:szCs w:val="24"/>
          </w:rPr>
          <w:t>1.25.</w:t>
        </w:r>
      </w:ins>
      <w:ins w:id="514" w:author="Степанова Любовь Борисовна" w:date="2024-10-02T12:43:00Z">
        <w:r w:rsidR="005B0FA6">
          <w:rPr>
            <w:rFonts w:ascii="Times New Roman" w:hAnsi="Times New Roman" w:cs="Times New Roman"/>
            <w:b/>
            <w:noProof/>
            <w:sz w:val="24"/>
            <w:szCs w:val="24"/>
          </w:rPr>
          <w:t xml:space="preserve"> </w:t>
        </w:r>
      </w:ins>
      <w:ins w:id="515" w:author="Степанова Любовь Борисовна" w:date="2024-09-26T17:27:00Z">
        <w:r w:rsidR="00851EC9" w:rsidRPr="00EB2603">
          <w:rPr>
            <w:rFonts w:ascii="Times New Roman" w:hAnsi="Times New Roman" w:cs="Times New Roman"/>
            <w:b/>
            <w:noProof/>
            <w:sz w:val="24"/>
            <w:szCs w:val="24"/>
            <w:rPrChange w:id="516" w:author="Степанова Любовь Борисовна" w:date="2024-09-30T11:46:00Z">
              <w:rPr>
                <w:b/>
                <w:noProof/>
              </w:rPr>
            </w:rPrChange>
          </w:rPr>
          <w:t xml:space="preserve">Собственник </w:t>
        </w:r>
        <w:r w:rsidR="00851EC9" w:rsidRPr="00EB2603">
          <w:rPr>
            <w:rFonts w:ascii="Times New Roman" w:hAnsi="Times New Roman" w:cs="Times New Roman"/>
            <w:noProof/>
            <w:sz w:val="24"/>
            <w:szCs w:val="24"/>
            <w:rPrChange w:id="517" w:author="Степанова Любовь Борисовна" w:date="2024-09-30T11:46:00Z">
              <w:rPr>
                <w:noProof/>
              </w:rPr>
            </w:rPrChange>
          </w:rPr>
          <w:t>– физическое/юридическое лицо, зарегистрировавшее в установленном законодательством Российской Федерации порядке свое право собственности на помещение или лицо, принявшее помещение от Застройщика по передаточному акту или иному документу о передаче и обладающее правом регистрации права собственности на такое помещение.</w:t>
        </w:r>
      </w:ins>
      <w:ins w:id="518" w:author="Степанова Любовь Борисовна" w:date="2024-09-30T11:25:00Z">
        <w:r w:rsidR="00AC4651" w:rsidRPr="00EB2603">
          <w:rPr>
            <w:rFonts w:ascii="Times New Roman" w:hAnsi="Times New Roman" w:cs="Times New Roman"/>
            <w:noProof/>
            <w:sz w:val="24"/>
            <w:szCs w:val="24"/>
            <w:rPrChange w:id="519" w:author="Степанова Любовь Борисовна" w:date="2024-09-30T11:46:00Z">
              <w:rPr>
                <w:noProof/>
              </w:rPr>
            </w:rPrChange>
          </w:rPr>
          <w:t xml:space="preserve"> </w:t>
        </w:r>
      </w:ins>
    </w:p>
    <w:p w14:paraId="560D3CD9" w14:textId="6F80A1FB" w:rsidR="000041A1" w:rsidRPr="00EB2603" w:rsidDel="00CE4963" w:rsidRDefault="00660D35">
      <w:pPr>
        <w:widowControl w:val="0"/>
        <w:tabs>
          <w:tab w:val="left" w:pos="567"/>
        </w:tabs>
        <w:spacing w:after="0"/>
        <w:jc w:val="both"/>
        <w:rPr>
          <w:del w:id="520" w:author="Степанова Любовь Борисовна" w:date="2024-09-27T12:02:00Z"/>
          <w:rFonts w:ascii="Times New Roman" w:hAnsi="Times New Roman" w:cs="Times New Roman"/>
          <w:sz w:val="24"/>
          <w:szCs w:val="24"/>
        </w:rPr>
        <w:pPrChange w:id="521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ins w:id="522" w:author="Степанова Любовь Борисовна" w:date="2024-09-30T14:47:00Z">
        <w:r>
          <w:rPr>
            <w:rFonts w:ascii="Times New Roman" w:hAnsi="Times New Roman" w:cs="Times New Roman"/>
            <w:b/>
            <w:sz w:val="24"/>
            <w:szCs w:val="24"/>
          </w:rPr>
          <w:t>1.26.</w:t>
        </w:r>
      </w:ins>
      <w:ins w:id="523" w:author="Степанова Любовь Борисовна" w:date="2024-10-02T12:43:00Z">
        <w:r w:rsidR="005B0FA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  <w:commentRangeStart w:id="524"/>
      <w:del w:id="525" w:author="Степанова Любовь Борисовна" w:date="2024-09-27T12:02:00Z">
        <w:r w:rsidR="00AE5070" w:rsidRPr="006C2A13" w:rsidDel="00CE4963">
          <w:rPr>
            <w:rFonts w:ascii="Times New Roman" w:hAnsi="Times New Roman" w:cs="Times New Roman"/>
            <w:b/>
            <w:sz w:val="24"/>
            <w:szCs w:val="24"/>
          </w:rPr>
          <w:delText>Собственник</w:delText>
        </w:r>
        <w:r w:rsidR="000041A1" w:rsidRPr="00EB2603" w:rsidDel="00CE4963">
          <w:rPr>
            <w:rFonts w:ascii="Times New Roman" w:hAnsi="Times New Roman" w:cs="Times New Roman"/>
            <w:sz w:val="24"/>
            <w:szCs w:val="24"/>
          </w:rPr>
          <w:delText xml:space="preserve"> –</w:delText>
        </w:r>
        <w:r w:rsidR="00AE5070" w:rsidRPr="00EB2603" w:rsidDel="00CE4963">
          <w:rPr>
            <w:rFonts w:ascii="Times New Roman" w:hAnsi="Times New Roman" w:cs="Times New Roman"/>
            <w:sz w:val="24"/>
            <w:szCs w:val="24"/>
          </w:rPr>
          <w:delText xml:space="preserve">физическое или юридическое лицо, владеющее на праве собственности жилым или нежилым помещением в </w:delText>
        </w:r>
        <w:r w:rsidR="00E11DF4" w:rsidRPr="00EB2603" w:rsidDel="00CE4963">
          <w:rPr>
            <w:rFonts w:ascii="Times New Roman" w:hAnsi="Times New Roman" w:cs="Times New Roman"/>
            <w:sz w:val="24"/>
            <w:szCs w:val="24"/>
          </w:rPr>
          <w:delText>МКД</w:delText>
        </w:r>
        <w:r w:rsidR="00AE5070" w:rsidRPr="00EB2603" w:rsidDel="00CE4963">
          <w:rPr>
            <w:rFonts w:ascii="Times New Roman" w:hAnsi="Times New Roman" w:cs="Times New Roman"/>
            <w:sz w:val="24"/>
            <w:szCs w:val="24"/>
          </w:rPr>
          <w:delText xml:space="preserve">, </w:delText>
        </w:r>
        <w:r w:rsidR="00E11DF4" w:rsidRPr="00EB2603" w:rsidDel="00CE4963">
          <w:rPr>
            <w:rFonts w:ascii="Times New Roman" w:hAnsi="Times New Roman" w:cs="Times New Roman"/>
            <w:sz w:val="24"/>
            <w:szCs w:val="24"/>
          </w:rPr>
          <w:delText xml:space="preserve">в соответствии со сведениями из </w:delText>
        </w:r>
      </w:del>
      <w:ins w:id="526" w:author="Хайретдинова Галия Динмухаммятовна" w:date="2024-09-09T13:43:00Z">
        <w:del w:id="527" w:author="Степанова Любовь Борисовна" w:date="2024-09-27T12:02:00Z">
          <w:r w:rsidR="000E292C" w:rsidRPr="00EB2603" w:rsidDel="00CE4963">
            <w:rPr>
              <w:rFonts w:ascii="Times New Roman" w:hAnsi="Times New Roman" w:cs="Times New Roman"/>
              <w:sz w:val="24"/>
              <w:szCs w:val="24"/>
            </w:rPr>
            <w:delText>единого государственного реестр недвижимости (</w:delText>
          </w:r>
        </w:del>
      </w:ins>
      <w:del w:id="528" w:author="Степанова Любовь Борисовна" w:date="2024-09-27T12:02:00Z">
        <w:r w:rsidR="00E11DF4" w:rsidRPr="00EB2603" w:rsidDel="00CE4963">
          <w:rPr>
            <w:rFonts w:ascii="Times New Roman" w:hAnsi="Times New Roman" w:cs="Times New Roman"/>
            <w:sz w:val="24"/>
            <w:szCs w:val="24"/>
          </w:rPr>
          <w:delText>ЕГРН</w:delText>
        </w:r>
      </w:del>
      <w:ins w:id="529" w:author="Хайретдинова Галия Динмухаммятовна" w:date="2024-09-09T13:43:00Z">
        <w:del w:id="530" w:author="Степанова Любовь Борисовна" w:date="2024-09-27T12:02:00Z">
          <w:r w:rsidR="000E292C" w:rsidRPr="00EB2603" w:rsidDel="00CE4963">
            <w:rPr>
              <w:rFonts w:ascii="Times New Roman" w:hAnsi="Times New Roman" w:cs="Times New Roman"/>
              <w:sz w:val="24"/>
              <w:szCs w:val="24"/>
            </w:rPr>
            <w:delText>)</w:delText>
          </w:r>
        </w:del>
      </w:ins>
      <w:del w:id="531" w:author="Степанова Любовь Борисовна" w:date="2024-09-27T12:02:00Z">
        <w:r w:rsidR="00AE5070" w:rsidRPr="00EB2603" w:rsidDel="00CE4963">
          <w:rPr>
            <w:rFonts w:ascii="Times New Roman" w:hAnsi="Times New Roman" w:cs="Times New Roman"/>
            <w:sz w:val="24"/>
            <w:szCs w:val="24"/>
          </w:rPr>
          <w:delText xml:space="preserve">. </w:delText>
        </w:r>
        <w:r w:rsidR="000041A1" w:rsidRPr="00EB2603" w:rsidDel="00CE496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commentRangeEnd w:id="524"/>
        <w:r w:rsidR="00ED6D86" w:rsidRPr="00EB2603" w:rsidDel="00CE4963">
          <w:rPr>
            <w:rStyle w:val="af1"/>
            <w:rFonts w:ascii="Times New Roman" w:hAnsi="Times New Roman" w:cs="Times New Roman"/>
            <w:sz w:val="24"/>
            <w:szCs w:val="24"/>
            <w:rPrChange w:id="532" w:author="Степанова Любовь Борисовна" w:date="2024-09-30T11:46:00Z">
              <w:rPr>
                <w:rStyle w:val="af1"/>
              </w:rPr>
            </w:rPrChange>
          </w:rPr>
          <w:commentReference w:id="524"/>
        </w:r>
      </w:del>
    </w:p>
    <w:p w14:paraId="293611C0" w14:textId="7B02EC08" w:rsidR="00AE5070" w:rsidRDefault="00AE5070">
      <w:pPr>
        <w:autoSpaceDE w:val="0"/>
        <w:autoSpaceDN w:val="0"/>
        <w:adjustRightInd w:val="0"/>
        <w:spacing w:after="23" w:line="240" w:lineRule="auto"/>
        <w:jc w:val="both"/>
        <w:rPr>
          <w:ins w:id="533" w:author="Степанова Любовь Борисовна" w:date="2024-09-30T14:39:00Z"/>
          <w:rFonts w:ascii="Times New Roman" w:hAnsi="Times New Roman" w:cs="Times New Roman"/>
          <w:sz w:val="24"/>
          <w:szCs w:val="24"/>
        </w:rPr>
        <w:pPrChange w:id="534" w:author="Степанова Любовь Борисовна" w:date="2024-09-30T14:49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r w:rsidRPr="00D12DE9">
        <w:rPr>
          <w:rFonts w:ascii="Times New Roman" w:hAnsi="Times New Roman" w:cs="Times New Roman"/>
          <w:b/>
          <w:caps/>
          <w:sz w:val="24"/>
          <w:szCs w:val="24"/>
        </w:rPr>
        <w:t>П</w:t>
      </w:r>
      <w:r w:rsidRPr="00D12DE9">
        <w:rPr>
          <w:rFonts w:ascii="Times New Roman" w:hAnsi="Times New Roman" w:cs="Times New Roman"/>
          <w:b/>
          <w:sz w:val="24"/>
          <w:szCs w:val="24"/>
        </w:rPr>
        <w:t xml:space="preserve">ользователь </w:t>
      </w:r>
      <w:r w:rsidRPr="00D12DE9">
        <w:rPr>
          <w:rFonts w:ascii="Times New Roman" w:hAnsi="Times New Roman" w:cs="Times New Roman"/>
          <w:sz w:val="24"/>
          <w:szCs w:val="24"/>
        </w:rPr>
        <w:t>-</w:t>
      </w:r>
      <w:r w:rsidR="00E11DF4" w:rsidRPr="00D12DE9">
        <w:rPr>
          <w:rFonts w:ascii="Times New Roman" w:hAnsi="Times New Roman" w:cs="Times New Roman"/>
          <w:sz w:val="24"/>
          <w:szCs w:val="24"/>
        </w:rPr>
        <w:t xml:space="preserve"> </w:t>
      </w:r>
      <w:r w:rsidRPr="00D12DE9">
        <w:rPr>
          <w:rFonts w:ascii="Times New Roman" w:hAnsi="Times New Roman" w:cs="Times New Roman"/>
          <w:sz w:val="24"/>
          <w:szCs w:val="24"/>
        </w:rPr>
        <w:t>физическое или юридическое лицо, не являющееся собственником жилого или нежилого помещения</w:t>
      </w:r>
      <w:ins w:id="535" w:author="Степанова Любовь Борисовна" w:date="2024-09-30T14:20:00Z">
        <w:r w:rsidR="005F4160">
          <w:rPr>
            <w:rFonts w:ascii="Times New Roman" w:hAnsi="Times New Roman" w:cs="Times New Roman"/>
            <w:sz w:val="24"/>
            <w:szCs w:val="24"/>
          </w:rPr>
          <w:t xml:space="preserve"> МКД</w:t>
        </w:r>
      </w:ins>
      <w:r w:rsidRPr="006C2A13">
        <w:rPr>
          <w:rFonts w:ascii="Times New Roman" w:hAnsi="Times New Roman" w:cs="Times New Roman"/>
          <w:sz w:val="24"/>
          <w:szCs w:val="24"/>
        </w:rPr>
        <w:t xml:space="preserve"> и использующего его на законном основании (наниматель, арендатор, члены семьи собственника или нанимателя, работники организаций, размещенных в нежилых помещениях</w:t>
      </w:r>
      <w:del w:id="536" w:author="Степанова Любовь Борисовна" w:date="2024-10-04T12:20:00Z">
        <w:r w:rsidRPr="006C2A13" w:rsidDel="006B28FE">
          <w:rPr>
            <w:rFonts w:ascii="Times New Roman" w:hAnsi="Times New Roman" w:cs="Times New Roman"/>
            <w:sz w:val="24"/>
            <w:szCs w:val="24"/>
          </w:rPr>
          <w:delText>,</w:delText>
        </w:r>
      </w:del>
      <w:del w:id="537" w:author="Степанова Любовь Борисовна" w:date="2024-09-30T14:40:00Z">
        <w:r w:rsidRPr="006C2A13" w:rsidDel="00403B6A">
          <w:rPr>
            <w:rFonts w:ascii="Times New Roman" w:hAnsi="Times New Roman" w:cs="Times New Roman"/>
            <w:sz w:val="24"/>
            <w:szCs w:val="24"/>
          </w:rPr>
          <w:delText xml:space="preserve"> посетители</w:delText>
        </w:r>
      </w:del>
      <w:r w:rsidRPr="006C2A13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C87F6BB" w14:textId="45E14E2B" w:rsidR="00403B6A" w:rsidRDefault="00660D35">
      <w:pPr>
        <w:spacing w:after="0"/>
        <w:jc w:val="both"/>
        <w:rPr>
          <w:ins w:id="538" w:author="Степанова Любовь Борисовна" w:date="2024-09-30T14:41:00Z"/>
          <w:rFonts w:ascii="Times New Roman" w:hAnsi="Times New Roman" w:cs="Times New Roman"/>
          <w:sz w:val="24"/>
          <w:szCs w:val="24"/>
        </w:rPr>
        <w:pPrChange w:id="539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ins w:id="540" w:author="Степанова Любовь Борисовна" w:date="2024-09-30T14:47:00Z">
        <w:r>
          <w:rPr>
            <w:rFonts w:ascii="Times New Roman" w:hAnsi="Times New Roman" w:cs="Times New Roman"/>
            <w:b/>
            <w:sz w:val="24"/>
            <w:szCs w:val="24"/>
          </w:rPr>
          <w:t>1.27.</w:t>
        </w:r>
      </w:ins>
      <w:ins w:id="541" w:author="Степанова Любовь Борисовна" w:date="2024-10-02T12:43:00Z">
        <w:r w:rsidR="005B0FA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  <w:ins w:id="542" w:author="Степанова Любовь Борисовна" w:date="2024-09-30T14:39:00Z">
        <w:r w:rsidR="00403B6A" w:rsidRPr="006C1566">
          <w:rPr>
            <w:rFonts w:ascii="Times New Roman" w:hAnsi="Times New Roman" w:cs="Times New Roman"/>
            <w:b/>
            <w:sz w:val="24"/>
            <w:szCs w:val="24"/>
          </w:rPr>
          <w:t>Посетители –</w:t>
        </w:r>
        <w:r w:rsidR="00403B6A" w:rsidRPr="006C1566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543" w:author="Степанова Любовь Борисовна" w:date="2024-09-30T14:40:00Z">
        <w:r w:rsidR="00403B6A">
          <w:rPr>
            <w:rFonts w:ascii="Times New Roman" w:hAnsi="Times New Roman" w:cs="Times New Roman"/>
            <w:sz w:val="24"/>
            <w:szCs w:val="24"/>
          </w:rPr>
          <w:t xml:space="preserve">гости, </w:t>
        </w:r>
      </w:ins>
      <w:ins w:id="544" w:author="Степанова Любовь Борисовна" w:date="2024-09-30T14:39:00Z">
        <w:r w:rsidR="00403B6A" w:rsidRPr="006C1566">
          <w:rPr>
            <w:rFonts w:ascii="Times New Roman" w:hAnsi="Times New Roman" w:cs="Times New Roman"/>
            <w:sz w:val="24"/>
            <w:szCs w:val="24"/>
          </w:rPr>
          <w:t>представители, агенты, клиенты, курьеры, поставщики, подрядчики и другие посетители Комплекса.</w:t>
        </w:r>
      </w:ins>
    </w:p>
    <w:p w14:paraId="37D12A75" w14:textId="4E9504AD" w:rsidR="00403B6A" w:rsidRPr="006C1566" w:rsidRDefault="00660D35">
      <w:pPr>
        <w:spacing w:after="0"/>
        <w:jc w:val="both"/>
        <w:rPr>
          <w:ins w:id="545" w:author="Степанова Любовь Борисовна" w:date="2024-09-30T14:41:00Z"/>
          <w:rFonts w:ascii="Times New Roman" w:hAnsi="Times New Roman" w:cs="Times New Roman"/>
          <w:sz w:val="24"/>
          <w:szCs w:val="24"/>
        </w:rPr>
        <w:pPrChange w:id="546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ins w:id="547" w:author="Степанова Любовь Борисовна" w:date="2024-09-30T14:47:00Z">
        <w:r>
          <w:rPr>
            <w:rFonts w:ascii="Times New Roman" w:hAnsi="Times New Roman" w:cs="Times New Roman"/>
            <w:b/>
            <w:sz w:val="24"/>
            <w:szCs w:val="24"/>
          </w:rPr>
          <w:t>1.28.</w:t>
        </w:r>
      </w:ins>
      <w:ins w:id="548" w:author="Степанова Любовь Борисовна" w:date="2024-10-02T12:43:00Z">
        <w:r w:rsidR="005B0FA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  <w:ins w:id="549" w:author="Степанова Любовь Борисовна" w:date="2024-09-30T14:41:00Z">
        <w:r w:rsidR="00403B6A" w:rsidRPr="006C1566">
          <w:rPr>
            <w:rFonts w:ascii="Times New Roman" w:hAnsi="Times New Roman" w:cs="Times New Roman"/>
            <w:b/>
            <w:sz w:val="24"/>
            <w:szCs w:val="24"/>
          </w:rPr>
          <w:t>Паркинг</w:t>
        </w:r>
        <w:r w:rsidR="00403B6A" w:rsidRPr="006C1566">
          <w:rPr>
            <w:rFonts w:ascii="Times New Roman" w:hAnsi="Times New Roman" w:cs="Times New Roman"/>
            <w:sz w:val="24"/>
            <w:szCs w:val="24"/>
          </w:rPr>
          <w:t xml:space="preserve"> – помещение в </w:t>
        </w:r>
        <w:r w:rsidR="00403B6A">
          <w:rPr>
            <w:rFonts w:ascii="Times New Roman" w:hAnsi="Times New Roman" w:cs="Times New Roman"/>
            <w:sz w:val="24"/>
            <w:szCs w:val="24"/>
          </w:rPr>
          <w:t>МКД</w:t>
        </w:r>
        <w:r w:rsidR="00403B6A" w:rsidRPr="006C1566">
          <w:rPr>
            <w:rFonts w:ascii="Times New Roman" w:hAnsi="Times New Roman" w:cs="Times New Roman"/>
            <w:sz w:val="24"/>
            <w:szCs w:val="24"/>
          </w:rPr>
          <w:t xml:space="preserve">, отведенное под </w:t>
        </w:r>
        <w:proofErr w:type="spellStart"/>
        <w:r w:rsidR="00403B6A" w:rsidRPr="006C1566">
          <w:rPr>
            <w:rFonts w:ascii="Times New Roman" w:hAnsi="Times New Roman" w:cs="Times New Roman"/>
            <w:sz w:val="24"/>
            <w:szCs w:val="24"/>
          </w:rPr>
          <w:t>машино</w:t>
        </w:r>
        <w:proofErr w:type="spellEnd"/>
        <w:r w:rsidR="00403B6A" w:rsidRPr="006C1566">
          <w:rPr>
            <w:rFonts w:ascii="Times New Roman" w:hAnsi="Times New Roman" w:cs="Times New Roman"/>
            <w:sz w:val="24"/>
            <w:szCs w:val="24"/>
          </w:rPr>
          <w:t>-места.</w:t>
        </w:r>
      </w:ins>
    </w:p>
    <w:p w14:paraId="1F1CDE8C" w14:textId="72AC1455" w:rsidR="00403B6A" w:rsidRPr="00660D35" w:rsidDel="00403B6A" w:rsidRDefault="00660D35">
      <w:pPr>
        <w:autoSpaceDE w:val="0"/>
        <w:autoSpaceDN w:val="0"/>
        <w:adjustRightInd w:val="0"/>
        <w:spacing w:after="23" w:line="240" w:lineRule="auto"/>
        <w:jc w:val="both"/>
        <w:rPr>
          <w:del w:id="550" w:author="Степанова Любовь Борисовна" w:date="2024-09-30T14:40:00Z"/>
          <w:rFonts w:ascii="Times New Roman" w:hAnsi="Times New Roman" w:cs="Times New Roman"/>
          <w:b/>
          <w:bCs/>
          <w:sz w:val="24"/>
          <w:szCs w:val="24"/>
          <w:rPrChange w:id="551" w:author="Степанова Любовь Борисовна" w:date="2024-09-30T14:48:00Z">
            <w:rPr>
              <w:del w:id="552" w:author="Степанова Любовь Борисовна" w:date="2024-09-30T14:40:00Z"/>
              <w:rFonts w:ascii="Times New Roman" w:hAnsi="Times New Roman" w:cs="Times New Roman"/>
              <w:sz w:val="24"/>
              <w:szCs w:val="24"/>
            </w:rPr>
          </w:rPrChange>
        </w:rPr>
        <w:pPrChange w:id="553" w:author="Степанова Любовь Борисовна" w:date="2024-09-30T14:49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ins w:id="554" w:author="Степанова Любовь Борисовна" w:date="2024-09-30T14:47:00Z">
        <w:r w:rsidRPr="00660D35">
          <w:rPr>
            <w:rFonts w:ascii="Times New Roman" w:hAnsi="Times New Roman" w:cs="Times New Roman"/>
            <w:b/>
            <w:bCs/>
            <w:sz w:val="24"/>
            <w:szCs w:val="24"/>
            <w:rPrChange w:id="555" w:author="Степанова Любовь Борисовна" w:date="2024-09-30T14:48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1.29.</w:t>
        </w:r>
      </w:ins>
      <w:ins w:id="556" w:author="Степанова Любовь Борисовна" w:date="2024-10-02T12:43:00Z">
        <w:r w:rsidR="005B0FA6">
          <w:rPr>
            <w:rFonts w:ascii="Times New Roman" w:hAnsi="Times New Roman" w:cs="Times New Roman"/>
            <w:b/>
            <w:bCs/>
            <w:sz w:val="24"/>
            <w:szCs w:val="24"/>
          </w:rPr>
          <w:t xml:space="preserve"> </w:t>
        </w:r>
      </w:ins>
    </w:p>
    <w:p w14:paraId="54E447BE" w14:textId="56E0F1F1" w:rsidR="000041A1" w:rsidRPr="00EB2603" w:rsidRDefault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  <w:pPrChange w:id="557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r w:rsidRPr="00D12DE9">
        <w:rPr>
          <w:rFonts w:ascii="Times New Roman" w:hAnsi="Times New Roman" w:cs="Times New Roman"/>
          <w:b/>
          <w:sz w:val="24"/>
          <w:szCs w:val="24"/>
        </w:rPr>
        <w:t>Парковочное место</w:t>
      </w:r>
      <w:r w:rsidRPr="00D12DE9">
        <w:rPr>
          <w:rFonts w:ascii="Times New Roman" w:hAnsi="Times New Roman" w:cs="Times New Roman"/>
          <w:sz w:val="24"/>
          <w:szCs w:val="24"/>
        </w:rPr>
        <w:t xml:space="preserve">, обозначенное соответствующим знаком или разметкой – место на придомовой территории </w:t>
      </w:r>
      <w:ins w:id="558" w:author="Степанова Любовь Борисовна" w:date="2024-09-30T14:20:00Z">
        <w:r w:rsidR="005F4160">
          <w:rPr>
            <w:rFonts w:ascii="Times New Roman" w:hAnsi="Times New Roman" w:cs="Times New Roman"/>
            <w:sz w:val="24"/>
            <w:szCs w:val="24"/>
          </w:rPr>
          <w:t>МКД</w:t>
        </w:r>
      </w:ins>
      <w:del w:id="559" w:author="Степанова Любовь Борисовна" w:date="2024-09-30T14:20:00Z">
        <w:r w:rsidR="00AE5070" w:rsidRPr="00EB2603" w:rsidDel="005F4160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r w:rsidRPr="00EB2603">
        <w:rPr>
          <w:rFonts w:ascii="Times New Roman" w:hAnsi="Times New Roman" w:cs="Times New Roman"/>
          <w:sz w:val="24"/>
          <w:szCs w:val="24"/>
        </w:rPr>
        <w:t xml:space="preserve">, предназначенное для остановки автотранспортных средств. </w:t>
      </w:r>
    </w:p>
    <w:p w14:paraId="7D3B7790" w14:textId="783A611A" w:rsidR="00913215" w:rsidRPr="0076386C" w:rsidRDefault="00660D35">
      <w:pPr>
        <w:spacing w:after="0"/>
        <w:jc w:val="both"/>
        <w:rPr>
          <w:rFonts w:ascii="Times New Roman" w:hAnsi="Times New Roman" w:cs="Times New Roman"/>
          <w:sz w:val="24"/>
          <w:szCs w:val="24"/>
        </w:rPr>
        <w:pPrChange w:id="560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ins w:id="561" w:author="Степанова Любовь Борисовна" w:date="2024-09-30T14:48:00Z">
        <w:r>
          <w:rPr>
            <w:rFonts w:ascii="Times New Roman" w:hAnsi="Times New Roman" w:cs="Times New Roman"/>
            <w:b/>
            <w:sz w:val="24"/>
            <w:szCs w:val="24"/>
          </w:rPr>
          <w:t>1.30.</w:t>
        </w:r>
      </w:ins>
      <w:ins w:id="562" w:author="Степанова Любовь Борисовна" w:date="2024-10-02T12:43:00Z">
        <w:r w:rsidR="005B0FA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  <w:r w:rsidR="00913215" w:rsidRPr="00650074">
        <w:rPr>
          <w:rFonts w:ascii="Times New Roman" w:hAnsi="Times New Roman" w:cs="Times New Roman"/>
          <w:b/>
          <w:sz w:val="24"/>
          <w:szCs w:val="24"/>
        </w:rPr>
        <w:t>Машино – место</w:t>
      </w:r>
      <w:r w:rsidR="00913215" w:rsidRPr="00650074">
        <w:rPr>
          <w:rFonts w:ascii="Times New Roman" w:hAnsi="Times New Roman" w:cs="Times New Roman"/>
          <w:sz w:val="24"/>
          <w:szCs w:val="24"/>
        </w:rPr>
        <w:t xml:space="preserve"> - предназначенная исключительно для размещения транспортного средства индивидуально-определенная часть здания или сооружения, которая не ограни</w:t>
      </w:r>
      <w:r w:rsidR="00913215" w:rsidRPr="00650074">
        <w:rPr>
          <w:rFonts w:ascii="Times New Roman" w:hAnsi="Times New Roman" w:cs="Times New Roman"/>
          <w:sz w:val="24"/>
          <w:szCs w:val="24"/>
        </w:rPr>
        <w:lastRenderedPageBreak/>
        <w:t>чена либо частично ограничена строительной или иной ограждающей конструкцией и границы которой описаны в установленном законодательством о государственном кадастровом учете поряд</w:t>
      </w:r>
      <w:r w:rsidR="00913215" w:rsidRPr="0076386C">
        <w:rPr>
          <w:rFonts w:ascii="Times New Roman" w:hAnsi="Times New Roman" w:cs="Times New Roman"/>
          <w:sz w:val="24"/>
          <w:szCs w:val="24"/>
        </w:rPr>
        <w:t>ке.</w:t>
      </w:r>
    </w:p>
    <w:p w14:paraId="4587877F" w14:textId="25ACFB88" w:rsidR="000041A1" w:rsidRPr="00EB2603" w:rsidDel="00AC4651" w:rsidRDefault="00660D35">
      <w:pPr>
        <w:spacing w:after="0"/>
        <w:jc w:val="both"/>
        <w:rPr>
          <w:del w:id="563" w:author="Степанова Любовь Борисовна" w:date="2024-09-30T11:25:00Z"/>
          <w:rFonts w:ascii="Times New Roman" w:hAnsi="Times New Roman" w:cs="Times New Roman"/>
          <w:strike/>
          <w:sz w:val="24"/>
          <w:szCs w:val="24"/>
        </w:rPr>
        <w:pPrChange w:id="564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ins w:id="565" w:author="Степанова Любовь Борисовна" w:date="2024-09-30T14:48:00Z">
        <w:r>
          <w:rPr>
            <w:rFonts w:ascii="Times New Roman" w:hAnsi="Times New Roman" w:cs="Times New Roman"/>
            <w:b/>
            <w:sz w:val="24"/>
            <w:szCs w:val="24"/>
          </w:rPr>
          <w:t>1.31.</w:t>
        </w:r>
      </w:ins>
      <w:ins w:id="566" w:author="Степанова Любовь Борисовна" w:date="2024-10-02T12:43:00Z">
        <w:r w:rsidR="005B0FA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  <w:del w:id="567" w:author="Степанова Любовь Борисовна" w:date="2024-09-30T11:25:00Z">
        <w:r w:rsidR="000041A1" w:rsidRPr="00EB2603" w:rsidDel="00AC4651">
          <w:rPr>
            <w:rFonts w:ascii="Times New Roman" w:hAnsi="Times New Roman" w:cs="Times New Roman"/>
            <w:b/>
            <w:sz w:val="24"/>
            <w:szCs w:val="24"/>
          </w:rPr>
          <w:delText xml:space="preserve">Управляющая компания (УК) </w:delText>
        </w:r>
        <w:r w:rsidR="000041A1" w:rsidRPr="00EB2603" w:rsidDel="00AC4651">
          <w:rPr>
            <w:rFonts w:ascii="Times New Roman" w:hAnsi="Times New Roman" w:cs="Times New Roman"/>
            <w:sz w:val="24"/>
            <w:szCs w:val="24"/>
          </w:rPr>
          <w:delText>—</w:delText>
        </w:r>
        <w:r w:rsidR="00AE5070" w:rsidRPr="00EB2603" w:rsidDel="00AC4651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0041A1" w:rsidRPr="00EB2603" w:rsidDel="00AC4651">
          <w:rPr>
            <w:rFonts w:ascii="Times New Roman" w:hAnsi="Times New Roman" w:cs="Times New Roman"/>
            <w:sz w:val="24"/>
            <w:szCs w:val="24"/>
          </w:rPr>
          <w:delText xml:space="preserve">специализированная </w:delText>
        </w:r>
        <w:r w:rsidR="00AE5070" w:rsidRPr="00EB2603" w:rsidDel="00AC4651">
          <w:rPr>
            <w:rFonts w:ascii="Times New Roman" w:hAnsi="Times New Roman" w:cs="Times New Roman"/>
            <w:sz w:val="24"/>
            <w:szCs w:val="24"/>
          </w:rPr>
          <w:delText xml:space="preserve">лицензированная </w:delText>
        </w:r>
        <w:r w:rsidR="000041A1" w:rsidRPr="00EB2603" w:rsidDel="00AC4651">
          <w:rPr>
            <w:rFonts w:ascii="Times New Roman" w:hAnsi="Times New Roman" w:cs="Times New Roman"/>
            <w:sz w:val="24"/>
            <w:szCs w:val="24"/>
          </w:rPr>
          <w:delText>организация, которая занимается управлением многоквартирными домами и предоставляет услуги по их обслуживанию</w:delText>
        </w:r>
        <w:r w:rsidR="00B01A64" w:rsidRPr="00EB2603" w:rsidDel="00AC4651">
          <w:rPr>
            <w:rFonts w:ascii="Times New Roman" w:hAnsi="Times New Roman" w:cs="Times New Roman"/>
            <w:strike/>
            <w:sz w:val="24"/>
            <w:szCs w:val="24"/>
          </w:rPr>
          <w:delText>.</w:delText>
        </w:r>
      </w:del>
    </w:p>
    <w:p w14:paraId="7B65FFA1" w14:textId="7CFCDDD5" w:rsidR="000041A1" w:rsidRPr="00EB2603" w:rsidDel="00403B6A" w:rsidRDefault="000041A1">
      <w:pPr>
        <w:spacing w:after="0"/>
        <w:jc w:val="both"/>
        <w:rPr>
          <w:del w:id="568" w:author="Степанова Любовь Борисовна" w:date="2024-09-30T14:39:00Z"/>
          <w:rFonts w:ascii="Times New Roman" w:hAnsi="Times New Roman" w:cs="Times New Roman"/>
          <w:sz w:val="24"/>
          <w:szCs w:val="24"/>
        </w:rPr>
        <w:pPrChange w:id="569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del w:id="570" w:author="Степанова Любовь Борисовна" w:date="2024-09-30T14:39:00Z">
        <w:r w:rsidRPr="00EB2603" w:rsidDel="00403B6A">
          <w:rPr>
            <w:rFonts w:ascii="Times New Roman" w:hAnsi="Times New Roman" w:cs="Times New Roman"/>
            <w:b/>
            <w:sz w:val="24"/>
            <w:szCs w:val="24"/>
          </w:rPr>
          <w:delText>Администрация У</w:delText>
        </w:r>
      </w:del>
      <w:del w:id="571" w:author="Степанова Любовь Борисовна" w:date="2024-09-30T14:38:00Z">
        <w:r w:rsidRPr="00EB2603" w:rsidDel="00403B6A">
          <w:rPr>
            <w:rFonts w:ascii="Times New Roman" w:hAnsi="Times New Roman" w:cs="Times New Roman"/>
            <w:b/>
            <w:sz w:val="24"/>
            <w:szCs w:val="24"/>
          </w:rPr>
          <w:delText>К</w:delText>
        </w:r>
      </w:del>
      <w:del w:id="572" w:author="Степанова Любовь Борисовна" w:date="2024-09-30T14:39:00Z">
        <w:r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 - уполномоченные лица, представители Управляющей </w:delText>
        </w:r>
      </w:del>
      <w:del w:id="573" w:author="Степанова Любовь Борисовна" w:date="2024-09-30T11:51:00Z">
        <w:r w:rsidRPr="00EB2603" w:rsidDel="00EB2603">
          <w:rPr>
            <w:rFonts w:ascii="Times New Roman" w:hAnsi="Times New Roman" w:cs="Times New Roman"/>
            <w:sz w:val="24"/>
            <w:szCs w:val="24"/>
          </w:rPr>
          <w:delText>компании</w:delText>
        </w:r>
      </w:del>
      <w:del w:id="574" w:author="Степанова Любовь Борисовна" w:date="2024-09-30T14:39:00Z">
        <w:r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, действующие в рамках </w:delText>
        </w:r>
        <w:r w:rsidR="00913215"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предоставленных </w:delText>
        </w:r>
        <w:r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полномочий. </w:delText>
        </w:r>
      </w:del>
    </w:p>
    <w:p w14:paraId="130CC44B" w14:textId="33B8F725" w:rsidR="000041A1" w:rsidRPr="00EB2603" w:rsidDel="00403B6A" w:rsidRDefault="000041A1">
      <w:pPr>
        <w:spacing w:after="0"/>
        <w:jc w:val="both"/>
        <w:rPr>
          <w:del w:id="575" w:author="Степанова Любовь Борисовна" w:date="2024-09-30T14:39:00Z"/>
          <w:rFonts w:ascii="Times New Roman" w:hAnsi="Times New Roman" w:cs="Times New Roman"/>
          <w:sz w:val="24"/>
          <w:szCs w:val="24"/>
        </w:rPr>
        <w:pPrChange w:id="576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del w:id="577" w:author="Степанова Любовь Борисовна" w:date="2024-09-30T14:39:00Z">
        <w:r w:rsidRPr="00EB2603" w:rsidDel="00403B6A">
          <w:rPr>
            <w:rFonts w:ascii="Times New Roman" w:hAnsi="Times New Roman" w:cs="Times New Roman"/>
            <w:b/>
            <w:sz w:val="24"/>
            <w:szCs w:val="24"/>
          </w:rPr>
          <w:delText>Гости</w:delText>
        </w:r>
        <w:r w:rsidR="00AE5070" w:rsidRPr="00EB2603" w:rsidDel="00403B6A">
          <w:rPr>
            <w:rFonts w:ascii="Times New Roman" w:hAnsi="Times New Roman" w:cs="Times New Roman"/>
            <w:b/>
            <w:sz w:val="24"/>
            <w:szCs w:val="24"/>
          </w:rPr>
          <w:delText xml:space="preserve">, </w:delText>
        </w:r>
        <w:r w:rsidRPr="00EB2603" w:rsidDel="00403B6A">
          <w:rPr>
            <w:rFonts w:ascii="Times New Roman" w:hAnsi="Times New Roman" w:cs="Times New Roman"/>
            <w:b/>
            <w:sz w:val="24"/>
            <w:szCs w:val="24"/>
          </w:rPr>
          <w:delText>Посетители –</w:delText>
        </w:r>
        <w:r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 представите</w:delText>
        </w:r>
        <w:r w:rsidR="00AE5070"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ли, агенты, клиенты, курьеры, </w:delText>
        </w:r>
        <w:r w:rsidRPr="00EB2603" w:rsidDel="00403B6A">
          <w:rPr>
            <w:rFonts w:ascii="Times New Roman" w:hAnsi="Times New Roman" w:cs="Times New Roman"/>
            <w:sz w:val="24"/>
            <w:szCs w:val="24"/>
          </w:rPr>
          <w:delText>п</w:delText>
        </w:r>
        <w:r w:rsidR="00AE5070"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оставщики, подрядчики и другие </w:delText>
        </w:r>
        <w:r w:rsidRPr="00EB2603" w:rsidDel="00403B6A">
          <w:rPr>
            <w:rFonts w:ascii="Times New Roman" w:hAnsi="Times New Roman" w:cs="Times New Roman"/>
            <w:sz w:val="24"/>
            <w:szCs w:val="24"/>
          </w:rPr>
          <w:delText>посетители</w:delText>
        </w:r>
      </w:del>
      <w:del w:id="578" w:author="Степанова Любовь Борисовна" w:date="2024-09-30T11:25:00Z">
        <w:r w:rsidR="00AE5070" w:rsidRPr="00EB2603" w:rsidDel="00AC4651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6BD32E03" w14:textId="46EA6734" w:rsidR="000041A1" w:rsidRPr="00EB2603" w:rsidDel="00403B6A" w:rsidRDefault="000041A1">
      <w:pPr>
        <w:spacing w:after="0"/>
        <w:jc w:val="both"/>
        <w:rPr>
          <w:del w:id="579" w:author="Степанова Любовь Борисовна" w:date="2024-09-30T14:41:00Z"/>
          <w:rFonts w:ascii="Times New Roman" w:hAnsi="Times New Roman" w:cs="Times New Roman"/>
          <w:sz w:val="24"/>
          <w:szCs w:val="24"/>
        </w:rPr>
        <w:pPrChange w:id="580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del w:id="581" w:author="Степанова Любовь Борисовна" w:date="2024-09-30T14:41:00Z">
        <w:r w:rsidRPr="00EB2603" w:rsidDel="00403B6A">
          <w:rPr>
            <w:rFonts w:ascii="Times New Roman" w:hAnsi="Times New Roman" w:cs="Times New Roman"/>
            <w:b/>
            <w:sz w:val="24"/>
            <w:szCs w:val="24"/>
          </w:rPr>
          <w:delText>Внутренний двор придомовой территории</w:delText>
        </w:r>
        <w:r w:rsidR="00AE5070"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- </w:delText>
        </w:r>
        <w:r w:rsidR="00AE5070"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внутренняя часть придомовой территории </w:delText>
        </w:r>
        <w:r w:rsidR="00913215" w:rsidRPr="00EB2603" w:rsidDel="00403B6A">
          <w:rPr>
            <w:rFonts w:ascii="Times New Roman" w:hAnsi="Times New Roman" w:cs="Times New Roman"/>
            <w:sz w:val="24"/>
            <w:szCs w:val="24"/>
          </w:rPr>
          <w:delText>МКД</w:delText>
        </w:r>
        <w:r w:rsidR="00AE5070"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, огороженная конструктивными элементами и оградой </w:delText>
        </w:r>
        <w:r w:rsidR="00913215" w:rsidRPr="00EB2603" w:rsidDel="00403B6A">
          <w:rPr>
            <w:rFonts w:ascii="Times New Roman" w:hAnsi="Times New Roman" w:cs="Times New Roman"/>
            <w:sz w:val="24"/>
            <w:szCs w:val="24"/>
          </w:rPr>
          <w:delText>МКД</w:delText>
        </w:r>
      </w:del>
      <w:ins w:id="582" w:author="Хайретдинова Галия Динмухаммятовна" w:date="2024-09-09T13:42:00Z">
        <w:del w:id="583" w:author="Степанова Любовь Борисовна" w:date="2024-09-30T14:21:00Z">
          <w:r w:rsidR="000E292C" w:rsidRPr="00EB2603" w:rsidDel="005F4160">
            <w:rPr>
              <w:rFonts w:ascii="Times New Roman" w:hAnsi="Times New Roman" w:cs="Times New Roman"/>
              <w:sz w:val="24"/>
              <w:szCs w:val="24"/>
            </w:rPr>
            <w:delText>ЖК</w:delText>
          </w:r>
        </w:del>
      </w:ins>
      <w:del w:id="584" w:author="Степанова Любовь Борисовна" w:date="2024-09-30T14:41:00Z">
        <w:r w:rsidR="00AE5070" w:rsidRPr="00EB2603" w:rsidDel="00403B6A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1F990ED8" w14:textId="6693AF49" w:rsidR="000041A1" w:rsidRPr="00EB2603" w:rsidRDefault="000041A1">
      <w:pPr>
        <w:spacing w:after="0"/>
        <w:jc w:val="both"/>
        <w:rPr>
          <w:rFonts w:ascii="Times New Roman" w:hAnsi="Times New Roman" w:cs="Times New Roman"/>
          <w:sz w:val="24"/>
          <w:szCs w:val="24"/>
        </w:rPr>
        <w:pPrChange w:id="585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r w:rsidRPr="00EB2603">
        <w:rPr>
          <w:rFonts w:ascii="Times New Roman" w:hAnsi="Times New Roman" w:cs="Times New Roman"/>
          <w:b/>
          <w:sz w:val="24"/>
          <w:szCs w:val="24"/>
        </w:rPr>
        <w:t>Место для разгрузки грузов</w:t>
      </w:r>
      <w:r w:rsidRPr="00EB2603">
        <w:rPr>
          <w:rFonts w:ascii="Times New Roman" w:hAnsi="Times New Roman" w:cs="Times New Roman"/>
          <w:sz w:val="24"/>
          <w:szCs w:val="24"/>
        </w:rPr>
        <w:t xml:space="preserve"> </w:t>
      </w:r>
      <w:r w:rsidR="00913215" w:rsidRPr="00EB2603">
        <w:rPr>
          <w:rFonts w:ascii="Times New Roman" w:hAnsi="Times New Roman" w:cs="Times New Roman"/>
          <w:sz w:val="24"/>
          <w:szCs w:val="24"/>
        </w:rPr>
        <w:t>–</w:t>
      </w:r>
      <w:r w:rsidRPr="00EB2603">
        <w:rPr>
          <w:rFonts w:ascii="Times New Roman" w:hAnsi="Times New Roman" w:cs="Times New Roman"/>
          <w:sz w:val="24"/>
          <w:szCs w:val="24"/>
        </w:rPr>
        <w:t xml:space="preserve"> </w:t>
      </w:r>
      <w:ins w:id="586" w:author="Степанова Любовь Борисовна" w:date="2024-09-30T14:24:00Z">
        <w:r w:rsidR="005F4160">
          <w:rPr>
            <w:rFonts w:ascii="Times New Roman" w:hAnsi="Times New Roman" w:cs="Times New Roman"/>
            <w:sz w:val="24"/>
            <w:szCs w:val="24"/>
          </w:rPr>
          <w:t xml:space="preserve">места в паркинге МКД, специально выделенные для проведения </w:t>
        </w:r>
      </w:ins>
      <w:del w:id="587" w:author="Степанова Любовь Борисовна" w:date="2024-09-30T14:24:00Z">
        <w:r w:rsidRPr="00EB2603" w:rsidDel="005F4160">
          <w:rPr>
            <w:rFonts w:ascii="Times New Roman" w:hAnsi="Times New Roman" w:cs="Times New Roman"/>
            <w:sz w:val="24"/>
            <w:szCs w:val="24"/>
          </w:rPr>
          <w:delText>машино</w:delText>
        </w:r>
        <w:r w:rsidR="00913215" w:rsidRPr="00EB2603" w:rsidDel="005F4160">
          <w:rPr>
            <w:rFonts w:ascii="Times New Roman" w:hAnsi="Times New Roman" w:cs="Times New Roman"/>
            <w:sz w:val="24"/>
            <w:szCs w:val="24"/>
          </w:rPr>
          <w:delText>-</w:delText>
        </w:r>
        <w:r w:rsidRPr="00EB2603" w:rsidDel="005F4160">
          <w:rPr>
            <w:rFonts w:ascii="Times New Roman" w:hAnsi="Times New Roman" w:cs="Times New Roman"/>
            <w:sz w:val="24"/>
            <w:szCs w:val="24"/>
          </w:rPr>
          <w:delText xml:space="preserve">места </w:delText>
        </w:r>
        <w:r w:rsidR="00AE5070" w:rsidRPr="00EB2603" w:rsidDel="005F4160">
          <w:rPr>
            <w:rFonts w:ascii="Times New Roman" w:hAnsi="Times New Roman" w:cs="Times New Roman"/>
            <w:sz w:val="24"/>
            <w:szCs w:val="24"/>
          </w:rPr>
          <w:delText>для р</w:delText>
        </w:r>
      </w:del>
      <w:ins w:id="588" w:author="Степанова Любовь Борисовна" w:date="2024-09-30T14:24:00Z">
        <w:r w:rsidR="005F4160">
          <w:rPr>
            <w:rFonts w:ascii="Times New Roman" w:hAnsi="Times New Roman" w:cs="Times New Roman"/>
            <w:sz w:val="24"/>
            <w:szCs w:val="24"/>
          </w:rPr>
          <w:t>р</w:t>
        </w:r>
      </w:ins>
      <w:r w:rsidR="00AE5070" w:rsidRPr="006C2A13">
        <w:rPr>
          <w:rFonts w:ascii="Times New Roman" w:hAnsi="Times New Roman" w:cs="Times New Roman"/>
          <w:sz w:val="24"/>
          <w:szCs w:val="24"/>
        </w:rPr>
        <w:t xml:space="preserve">азгрузки/загрузки </w:t>
      </w:r>
      <w:ins w:id="589" w:author="Степанова Любовь Борисовна" w:date="2024-09-30T14:24:00Z">
        <w:r w:rsidR="005F4160" w:rsidRPr="0028694C">
          <w:rPr>
            <w:rFonts w:ascii="Times New Roman" w:hAnsi="Times New Roman" w:cs="Times New Roman"/>
            <w:sz w:val="24"/>
            <w:szCs w:val="24"/>
          </w:rPr>
          <w:t>строительных и крупногабаритных материалов</w:t>
        </w:r>
      </w:ins>
      <w:del w:id="590" w:author="Степанова Любовь Борисовна" w:date="2024-09-30T14:24:00Z">
        <w:r w:rsidRPr="00EB2603" w:rsidDel="005F4160">
          <w:rPr>
            <w:rFonts w:ascii="Times New Roman" w:hAnsi="Times New Roman" w:cs="Times New Roman"/>
            <w:sz w:val="24"/>
            <w:szCs w:val="24"/>
          </w:rPr>
          <w:delText>№312, 313, 314 находящиеся на -1 этаже подземного паркинга под разгрузку/загрузку строительны</w:delText>
        </w:r>
        <w:r w:rsidR="00AE5070" w:rsidRPr="00EB2603" w:rsidDel="005F4160">
          <w:rPr>
            <w:rFonts w:ascii="Times New Roman" w:hAnsi="Times New Roman" w:cs="Times New Roman"/>
            <w:sz w:val="24"/>
            <w:szCs w:val="24"/>
          </w:rPr>
          <w:delText>х и крупногабаритных материалов</w:delText>
        </w:r>
      </w:del>
      <w:r w:rsidR="00AE5070" w:rsidRPr="00EB2603">
        <w:rPr>
          <w:rFonts w:ascii="Times New Roman" w:hAnsi="Times New Roman" w:cs="Times New Roman"/>
          <w:sz w:val="24"/>
          <w:szCs w:val="24"/>
        </w:rPr>
        <w:t>.</w:t>
      </w:r>
    </w:p>
    <w:p w14:paraId="4DDB41B8" w14:textId="7B9BDE52" w:rsidR="000041A1" w:rsidRPr="00EB2603" w:rsidDel="00403B6A" w:rsidRDefault="00660D35">
      <w:pPr>
        <w:spacing w:after="0"/>
        <w:jc w:val="both"/>
        <w:rPr>
          <w:del w:id="591" w:author="Степанова Любовь Борисовна" w:date="2024-09-30T14:41:00Z"/>
          <w:rFonts w:ascii="Times New Roman" w:hAnsi="Times New Roman" w:cs="Times New Roman"/>
          <w:sz w:val="24"/>
          <w:szCs w:val="24"/>
        </w:rPr>
        <w:pPrChange w:id="592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ins w:id="593" w:author="Степанова Любовь Борисовна" w:date="2024-09-30T14:48:00Z">
        <w:r>
          <w:rPr>
            <w:rFonts w:ascii="Times New Roman" w:hAnsi="Times New Roman" w:cs="Times New Roman"/>
            <w:b/>
            <w:sz w:val="24"/>
            <w:szCs w:val="24"/>
          </w:rPr>
          <w:t>1.32.</w:t>
        </w:r>
      </w:ins>
      <w:ins w:id="594" w:author="Степанова Любовь Борисовна" w:date="2024-10-02T12:43:00Z">
        <w:r w:rsidR="005B0FA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  <w:del w:id="595" w:author="Степанова Любовь Борисовна" w:date="2024-09-30T14:41:00Z">
        <w:r w:rsidR="000041A1" w:rsidRPr="00EB2603" w:rsidDel="00403B6A">
          <w:rPr>
            <w:rFonts w:ascii="Times New Roman" w:hAnsi="Times New Roman" w:cs="Times New Roman"/>
            <w:b/>
            <w:sz w:val="24"/>
            <w:szCs w:val="24"/>
          </w:rPr>
          <w:delText>Паркинг</w:delText>
        </w:r>
        <w:r w:rsidR="000041A1"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 – </w:delText>
        </w:r>
        <w:r w:rsidR="00913215"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помещение в </w:delText>
        </w:r>
      </w:del>
      <w:del w:id="596" w:author="Степанова Любовь Борисовна" w:date="2024-09-30T14:23:00Z">
        <w:r w:rsidR="00913215" w:rsidRPr="00EB2603" w:rsidDel="005F4160">
          <w:rPr>
            <w:rFonts w:ascii="Times New Roman" w:hAnsi="Times New Roman" w:cs="Times New Roman"/>
            <w:sz w:val="24"/>
            <w:szCs w:val="24"/>
          </w:rPr>
          <w:delText>многоквартирном доме</w:delText>
        </w:r>
      </w:del>
      <w:del w:id="597" w:author="Степанова Любовь Борисовна" w:date="2024-09-30T14:41:00Z">
        <w:r w:rsidR="00913215" w:rsidRPr="00EB2603" w:rsidDel="00403B6A">
          <w:rPr>
            <w:rFonts w:ascii="Times New Roman" w:hAnsi="Times New Roman" w:cs="Times New Roman"/>
            <w:sz w:val="24"/>
            <w:szCs w:val="24"/>
          </w:rPr>
          <w:delText>, отведенное под машино-места.</w:delText>
        </w:r>
      </w:del>
    </w:p>
    <w:p w14:paraId="6F751418" w14:textId="68062606" w:rsidR="000041A1" w:rsidRPr="00EB2603" w:rsidDel="00EB2603" w:rsidRDefault="000041A1">
      <w:pPr>
        <w:spacing w:after="0"/>
        <w:jc w:val="both"/>
        <w:rPr>
          <w:del w:id="598" w:author="Степанова Любовь Борисовна" w:date="2024-09-30T11:43:00Z"/>
          <w:rFonts w:ascii="Times New Roman" w:hAnsi="Times New Roman" w:cs="Times New Roman"/>
          <w:sz w:val="24"/>
          <w:szCs w:val="24"/>
        </w:rPr>
        <w:pPrChange w:id="599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del w:id="600" w:author="Степанова Любовь Борисовна" w:date="2024-09-30T11:43:00Z">
        <w:r w:rsidRPr="00EB2603" w:rsidDel="00EB2603">
          <w:rPr>
            <w:rFonts w:ascii="Times New Roman" w:hAnsi="Times New Roman" w:cs="Times New Roman"/>
            <w:b/>
            <w:sz w:val="24"/>
            <w:szCs w:val="24"/>
          </w:rPr>
          <w:delText>МОП</w:delText>
        </w:r>
        <w:r w:rsidRPr="00EB2603" w:rsidDel="00EB2603">
          <w:rPr>
            <w:rFonts w:ascii="Times New Roman" w:hAnsi="Times New Roman" w:cs="Times New Roman"/>
            <w:sz w:val="24"/>
            <w:szCs w:val="24"/>
          </w:rPr>
          <w:delText xml:space="preserve"> – места общего пользования</w:delText>
        </w:r>
        <w:r w:rsidR="00AE5070" w:rsidRPr="00EB2603" w:rsidDel="00EB260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913215" w:rsidRPr="00EB2603" w:rsidDel="00EB2603">
          <w:rPr>
            <w:rFonts w:ascii="Times New Roman" w:hAnsi="Times New Roman" w:cs="Times New Roman"/>
            <w:sz w:val="24"/>
            <w:szCs w:val="24"/>
          </w:rPr>
          <w:delText>МКД</w:delText>
        </w:r>
      </w:del>
      <w:ins w:id="601" w:author="Хайретдинова Галия Динмухаммятовна" w:date="2024-09-09T13:42:00Z">
        <w:del w:id="602" w:author="Степанова Любовь Борисовна" w:date="2024-09-30T11:43:00Z">
          <w:r w:rsidR="000E292C" w:rsidRPr="00EB2603" w:rsidDel="00EB2603">
            <w:rPr>
              <w:rFonts w:ascii="Times New Roman" w:hAnsi="Times New Roman" w:cs="Times New Roman"/>
              <w:sz w:val="24"/>
              <w:szCs w:val="24"/>
            </w:rPr>
            <w:delText>ЖК</w:delText>
          </w:r>
        </w:del>
      </w:ins>
      <w:del w:id="603" w:author="Степанова Любовь Борисовна" w:date="2024-09-30T11:43:00Z">
        <w:r w:rsidRPr="00EB2603" w:rsidDel="00EB2603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7990DE44" w14:textId="6DB65F0D" w:rsidR="000041A1" w:rsidRPr="00EB2603" w:rsidDel="00EB2603" w:rsidRDefault="000041A1">
      <w:pPr>
        <w:spacing w:after="0"/>
        <w:jc w:val="both"/>
        <w:rPr>
          <w:del w:id="604" w:author="Степанова Любовь Борисовна" w:date="2024-09-30T11:43:00Z"/>
          <w:rFonts w:ascii="Times New Roman" w:hAnsi="Times New Roman" w:cs="Times New Roman"/>
          <w:sz w:val="24"/>
          <w:szCs w:val="24"/>
        </w:rPr>
        <w:pPrChange w:id="605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del w:id="606" w:author="Степанова Любовь Борисовна" w:date="2024-09-30T11:43:00Z">
        <w:r w:rsidRPr="00EB2603" w:rsidDel="00EB2603">
          <w:rPr>
            <w:rFonts w:ascii="Times New Roman" w:hAnsi="Times New Roman" w:cs="Times New Roman"/>
            <w:b/>
            <w:sz w:val="24"/>
            <w:szCs w:val="24"/>
          </w:rPr>
          <w:delText>ОДИ –</w:delText>
        </w:r>
        <w:r w:rsidRPr="00EB2603" w:rsidDel="00EB2603">
          <w:rPr>
            <w:rFonts w:ascii="Times New Roman" w:hAnsi="Times New Roman" w:cs="Times New Roman"/>
            <w:sz w:val="24"/>
            <w:szCs w:val="24"/>
          </w:rPr>
          <w:delText xml:space="preserve"> общедомовое имущество</w:delText>
        </w:r>
        <w:r w:rsidR="00AE5070" w:rsidRPr="00EB2603" w:rsidDel="00EB260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913215" w:rsidRPr="00EB2603" w:rsidDel="00EB2603">
          <w:rPr>
            <w:rFonts w:ascii="Times New Roman" w:hAnsi="Times New Roman" w:cs="Times New Roman"/>
            <w:sz w:val="24"/>
            <w:szCs w:val="24"/>
          </w:rPr>
          <w:delText>МКД</w:delText>
        </w:r>
      </w:del>
      <w:ins w:id="607" w:author="Хайретдинова Галия Динмухаммятовна" w:date="2024-09-09T13:42:00Z">
        <w:del w:id="608" w:author="Степанова Любовь Борисовна" w:date="2024-09-30T11:43:00Z">
          <w:r w:rsidR="000E292C" w:rsidRPr="00EB2603" w:rsidDel="00EB2603">
            <w:rPr>
              <w:rFonts w:ascii="Times New Roman" w:hAnsi="Times New Roman" w:cs="Times New Roman"/>
              <w:sz w:val="24"/>
              <w:szCs w:val="24"/>
            </w:rPr>
            <w:delText>ЖК</w:delText>
          </w:r>
        </w:del>
      </w:ins>
      <w:del w:id="609" w:author="Степанова Любовь Борисовна" w:date="2024-09-30T11:43:00Z">
        <w:r w:rsidR="00AE5070" w:rsidRPr="00EB2603" w:rsidDel="00EB2603">
          <w:rPr>
            <w:rFonts w:ascii="Times New Roman" w:hAnsi="Times New Roman" w:cs="Times New Roman"/>
            <w:sz w:val="24"/>
            <w:szCs w:val="24"/>
          </w:rPr>
          <w:delText>.</w:delText>
        </w:r>
        <w:r w:rsidRPr="00EB2603" w:rsidDel="00EB260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</w:p>
    <w:p w14:paraId="45ABD927" w14:textId="4AB86DFE" w:rsidR="000041A1" w:rsidRPr="006C2A13" w:rsidRDefault="000041A1">
      <w:pPr>
        <w:spacing w:after="0"/>
        <w:jc w:val="both"/>
        <w:rPr>
          <w:ins w:id="610" w:author="Хайретдинова Галия Динмухаммятовна" w:date="2024-09-09T13:43:00Z"/>
          <w:rFonts w:ascii="Times New Roman" w:hAnsi="Times New Roman" w:cs="Times New Roman"/>
          <w:b/>
          <w:sz w:val="24"/>
          <w:szCs w:val="24"/>
        </w:rPr>
        <w:pPrChange w:id="611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r w:rsidRPr="00EB2603">
        <w:rPr>
          <w:rFonts w:ascii="Times New Roman" w:hAnsi="Times New Roman" w:cs="Times New Roman"/>
          <w:b/>
          <w:sz w:val="24"/>
          <w:szCs w:val="24"/>
        </w:rPr>
        <w:t>П</w:t>
      </w:r>
      <w:ins w:id="612" w:author="Степанова Любовь Борисовна" w:date="2024-09-30T11:49:00Z">
        <w:r w:rsidR="00EB2603">
          <w:rPr>
            <w:rFonts w:ascii="Times New Roman" w:hAnsi="Times New Roman" w:cs="Times New Roman"/>
            <w:b/>
            <w:sz w:val="24"/>
            <w:szCs w:val="24"/>
          </w:rPr>
          <w:t>равила</w:t>
        </w:r>
      </w:ins>
      <w:del w:id="613" w:author="Степанова Любовь Борисовна" w:date="2024-09-30T11:49:00Z">
        <w:r w:rsidRPr="00EB2603" w:rsidDel="00EB2603">
          <w:rPr>
            <w:rFonts w:ascii="Times New Roman" w:hAnsi="Times New Roman" w:cs="Times New Roman"/>
            <w:b/>
            <w:sz w:val="24"/>
            <w:szCs w:val="24"/>
          </w:rPr>
          <w:delText>РАВИЛА</w:delText>
        </w:r>
      </w:del>
      <w:r w:rsidRPr="00EB2603">
        <w:rPr>
          <w:rFonts w:ascii="Times New Roman" w:hAnsi="Times New Roman" w:cs="Times New Roman"/>
          <w:b/>
          <w:sz w:val="24"/>
          <w:szCs w:val="24"/>
        </w:rPr>
        <w:t xml:space="preserve"> – </w:t>
      </w:r>
      <w:r w:rsidRPr="005F4160">
        <w:rPr>
          <w:rFonts w:ascii="Times New Roman" w:hAnsi="Times New Roman" w:cs="Times New Roman"/>
          <w:bCs/>
          <w:sz w:val="24"/>
          <w:szCs w:val="24"/>
          <w:rPrChange w:id="614" w:author="Степанова Любовь Борисовна" w:date="2024-09-30T14:23:00Z">
            <w:rPr>
              <w:rFonts w:ascii="Times New Roman" w:hAnsi="Times New Roman" w:cs="Times New Roman"/>
              <w:b/>
              <w:sz w:val="24"/>
              <w:szCs w:val="24"/>
            </w:rPr>
          </w:rPrChange>
        </w:rPr>
        <w:t xml:space="preserve">настоящие </w:t>
      </w:r>
      <w:ins w:id="615" w:author="Степанова Любовь Борисовна" w:date="2024-09-30T11:49:00Z">
        <w:r w:rsidR="00EB2603" w:rsidRPr="005F4160">
          <w:rPr>
            <w:rFonts w:ascii="Times New Roman" w:hAnsi="Times New Roman" w:cs="Times New Roman"/>
            <w:bCs/>
            <w:sz w:val="24"/>
            <w:szCs w:val="24"/>
            <w:rPrChange w:id="616" w:author="Степанова Любовь Борисовна" w:date="2024-09-30T14:23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>«</w:t>
        </w:r>
      </w:ins>
      <w:r w:rsidRPr="005F4160">
        <w:rPr>
          <w:rFonts w:ascii="Times New Roman" w:hAnsi="Times New Roman" w:cs="Times New Roman"/>
          <w:bCs/>
          <w:sz w:val="24"/>
          <w:szCs w:val="24"/>
          <w:rPrChange w:id="617" w:author="Степанова Любовь Борисовна" w:date="2024-09-30T14:23:00Z">
            <w:rPr>
              <w:rFonts w:ascii="Times New Roman" w:hAnsi="Times New Roman" w:cs="Times New Roman"/>
              <w:b/>
              <w:sz w:val="24"/>
              <w:szCs w:val="24"/>
            </w:rPr>
          </w:rPrChange>
        </w:rPr>
        <w:t xml:space="preserve">Правила проживания в </w:t>
      </w:r>
      <w:del w:id="618" w:author="Хайретдинова Галия Динмухаммятовна" w:date="2024-09-09T13:42:00Z">
        <w:r w:rsidR="00913215" w:rsidRPr="005F4160" w:rsidDel="000E292C">
          <w:rPr>
            <w:rFonts w:ascii="Times New Roman" w:hAnsi="Times New Roman" w:cs="Times New Roman"/>
            <w:bCs/>
            <w:sz w:val="24"/>
            <w:szCs w:val="24"/>
            <w:rPrChange w:id="619" w:author="Степанова Любовь Борисовна" w:date="2024-09-30T14:23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delText>МКД</w:delText>
        </w:r>
      </w:del>
      <w:ins w:id="620" w:author="Хайретдинова Галия Динмухаммятовна" w:date="2024-09-09T13:42:00Z">
        <w:r w:rsidR="000E292C" w:rsidRPr="005F4160">
          <w:rPr>
            <w:rFonts w:ascii="Times New Roman" w:hAnsi="Times New Roman" w:cs="Times New Roman"/>
            <w:bCs/>
            <w:sz w:val="24"/>
            <w:szCs w:val="24"/>
            <w:rPrChange w:id="621" w:author="Степанова Любовь Борисовна" w:date="2024-09-30T14:23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>ЖК</w:t>
        </w:r>
      </w:ins>
      <w:ins w:id="622" w:author="Степанова Любовь Борисовна" w:date="2024-09-30T11:44:00Z">
        <w:r w:rsidR="00EB2603" w:rsidRPr="005F4160">
          <w:rPr>
            <w:rFonts w:ascii="Times New Roman" w:hAnsi="Times New Roman" w:cs="Times New Roman"/>
            <w:bCs/>
            <w:sz w:val="24"/>
            <w:szCs w:val="24"/>
            <w:rPrChange w:id="623" w:author="Степанова Любовь Борисовна" w:date="2024-09-30T14:23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 xml:space="preserve"> «</w:t>
        </w:r>
        <w:proofErr w:type="spellStart"/>
        <w:r w:rsidR="00EB2603" w:rsidRPr="005F4160">
          <w:rPr>
            <w:rFonts w:ascii="Times New Roman" w:hAnsi="Times New Roman" w:cs="Times New Roman"/>
            <w:bCs/>
            <w:sz w:val="24"/>
            <w:szCs w:val="24"/>
            <w:rPrChange w:id="624" w:author="Степанова Любовь Борисовна" w:date="2024-09-30T14:23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>Вандерпарк</w:t>
        </w:r>
        <w:proofErr w:type="spellEnd"/>
        <w:r w:rsidR="00EB2603" w:rsidRPr="005F4160">
          <w:rPr>
            <w:rFonts w:ascii="Times New Roman" w:hAnsi="Times New Roman" w:cs="Times New Roman"/>
            <w:bCs/>
            <w:sz w:val="24"/>
            <w:szCs w:val="24"/>
            <w:rPrChange w:id="625" w:author="Степанова Любовь Борисовна" w:date="2024-09-30T14:23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>»</w:t>
        </w:r>
      </w:ins>
      <w:r w:rsidR="00913215" w:rsidRPr="005F4160">
        <w:rPr>
          <w:rFonts w:ascii="Times New Roman" w:hAnsi="Times New Roman" w:cs="Times New Roman"/>
          <w:bCs/>
          <w:sz w:val="24"/>
          <w:szCs w:val="24"/>
          <w:rPrChange w:id="626" w:author="Степанова Любовь Борисовна" w:date="2024-09-30T14:23:00Z">
            <w:rPr>
              <w:rFonts w:ascii="Times New Roman" w:hAnsi="Times New Roman" w:cs="Times New Roman"/>
              <w:b/>
              <w:sz w:val="24"/>
              <w:szCs w:val="24"/>
            </w:rPr>
          </w:rPrChange>
        </w:rPr>
        <w:t>.</w:t>
      </w:r>
    </w:p>
    <w:p w14:paraId="0CAB1CF5" w14:textId="24D0DC30" w:rsidR="000E292C" w:rsidRPr="00EB2603" w:rsidRDefault="00660D35">
      <w:pPr>
        <w:spacing w:after="0"/>
        <w:jc w:val="both"/>
        <w:rPr>
          <w:rFonts w:ascii="Times New Roman" w:hAnsi="Times New Roman" w:cs="Times New Roman"/>
          <w:sz w:val="24"/>
          <w:szCs w:val="24"/>
          <w:rPrChange w:id="627" w:author="Степанова Любовь Борисовна" w:date="2024-09-30T11:46:00Z">
            <w:rPr>
              <w:rFonts w:ascii="Times New Roman" w:hAnsi="Times New Roman" w:cs="Times New Roman"/>
              <w:b/>
              <w:sz w:val="24"/>
              <w:szCs w:val="24"/>
            </w:rPr>
          </w:rPrChange>
        </w:rPr>
        <w:pPrChange w:id="628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ins w:id="629" w:author="Степанова Любовь Борисовна" w:date="2024-09-30T14:48:00Z">
        <w:r>
          <w:rPr>
            <w:rFonts w:ascii="Times New Roman" w:hAnsi="Times New Roman" w:cs="Times New Roman"/>
            <w:b/>
            <w:sz w:val="24"/>
            <w:szCs w:val="24"/>
          </w:rPr>
          <w:t>1.33.</w:t>
        </w:r>
      </w:ins>
      <w:ins w:id="630" w:author="Степанова Любовь Борисовна" w:date="2024-10-02T12:43:00Z">
        <w:r w:rsidR="005B0FA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  <w:ins w:id="631" w:author="Хайретдинова Галия Динмухаммятовна" w:date="2024-09-09T13:43:00Z">
        <w:r w:rsidR="000E292C" w:rsidRPr="006C2A13">
          <w:rPr>
            <w:rFonts w:ascii="Times New Roman" w:hAnsi="Times New Roman" w:cs="Times New Roman"/>
            <w:b/>
            <w:sz w:val="24"/>
            <w:szCs w:val="24"/>
          </w:rPr>
          <w:t xml:space="preserve">ЧОО – </w:t>
        </w:r>
        <w:r w:rsidR="000E292C" w:rsidRPr="00EB2603">
          <w:rPr>
            <w:rFonts w:ascii="Times New Roman" w:hAnsi="Times New Roman" w:cs="Times New Roman"/>
            <w:sz w:val="24"/>
            <w:szCs w:val="24"/>
            <w:rPrChange w:id="632" w:author="Степанова Любовь Борисовна" w:date="2024-09-30T11:46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>частная охранная организация</w:t>
        </w:r>
        <w:r w:rsidR="000E292C" w:rsidRPr="006C2A13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0B90F85A" w14:textId="35234312" w:rsidR="000041A1" w:rsidRPr="00EB2603" w:rsidDel="00403B6A" w:rsidRDefault="00660D35">
      <w:pPr>
        <w:autoSpaceDE w:val="0"/>
        <w:autoSpaceDN w:val="0"/>
        <w:adjustRightInd w:val="0"/>
        <w:spacing w:after="0" w:line="240" w:lineRule="auto"/>
        <w:jc w:val="both"/>
        <w:rPr>
          <w:del w:id="633" w:author="Степанова Любовь Борисовна" w:date="2024-09-30T14:45:00Z"/>
          <w:rFonts w:ascii="Times New Roman" w:hAnsi="Times New Roman" w:cs="Times New Roman"/>
          <w:sz w:val="24"/>
          <w:szCs w:val="24"/>
        </w:rPr>
        <w:pPrChange w:id="634" w:author="Степанова Любовь Борисовна" w:date="2024-09-30T14:49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ins w:id="635" w:author="Степанова Любовь Борисовна" w:date="2024-09-30T14:48:00Z">
        <w:r>
          <w:rPr>
            <w:rFonts w:ascii="Times New Roman" w:hAnsi="Times New Roman" w:cs="Times New Roman"/>
            <w:b/>
            <w:caps/>
            <w:sz w:val="24"/>
            <w:szCs w:val="24"/>
          </w:rPr>
          <w:t>1.34.</w:t>
        </w:r>
      </w:ins>
      <w:ins w:id="636" w:author="Степанова Любовь Борисовна" w:date="2024-10-02T12:43:00Z">
        <w:r w:rsidR="005B0FA6">
          <w:rPr>
            <w:rFonts w:ascii="Times New Roman" w:hAnsi="Times New Roman" w:cs="Times New Roman"/>
            <w:b/>
            <w:caps/>
            <w:sz w:val="24"/>
            <w:szCs w:val="24"/>
          </w:rPr>
          <w:t xml:space="preserve"> </w:t>
        </w:r>
      </w:ins>
      <w:del w:id="637" w:author="Степанова Любовь Борисовна" w:date="2024-09-30T11:50:00Z">
        <w:r w:rsidR="000041A1" w:rsidRPr="006C2A13" w:rsidDel="00EB2603">
          <w:rPr>
            <w:rFonts w:ascii="Times New Roman" w:hAnsi="Times New Roman" w:cs="Times New Roman"/>
            <w:b/>
            <w:caps/>
            <w:sz w:val="24"/>
            <w:szCs w:val="24"/>
          </w:rPr>
          <w:delText>Р</w:delText>
        </w:r>
      </w:del>
      <w:del w:id="638" w:author="Степанова Любовь Борисовна" w:date="2024-09-30T11:49:00Z">
        <w:r w:rsidR="000041A1" w:rsidRPr="00EB2603" w:rsidDel="00EB2603">
          <w:rPr>
            <w:rFonts w:ascii="Times New Roman" w:hAnsi="Times New Roman" w:cs="Times New Roman"/>
            <w:b/>
            <w:caps/>
            <w:sz w:val="24"/>
            <w:szCs w:val="24"/>
          </w:rPr>
          <w:delText>аботы</w:delText>
        </w:r>
        <w:r w:rsidR="000041A1" w:rsidRPr="00EB2603" w:rsidDel="00EB2603">
          <w:rPr>
            <w:rFonts w:ascii="Times New Roman" w:hAnsi="Times New Roman" w:cs="Times New Roman"/>
            <w:b/>
            <w:sz w:val="24"/>
            <w:szCs w:val="24"/>
            <w:rPrChange w:id="639" w:author="Степанова Любовь Борисовна" w:date="2024-09-30T11:5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</w:del>
      <w:del w:id="640" w:author="Степанова Любовь Борисовна" w:date="2024-09-30T11:50:00Z">
        <w:r w:rsidR="000041A1" w:rsidRPr="00EB2603" w:rsidDel="00EB2603">
          <w:rPr>
            <w:rFonts w:ascii="Times New Roman" w:hAnsi="Times New Roman" w:cs="Times New Roman"/>
            <w:b/>
            <w:sz w:val="24"/>
            <w:szCs w:val="24"/>
            <w:rPrChange w:id="641" w:author="Степанова Любовь Борисовна" w:date="2024-09-30T11:5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–</w:delText>
        </w:r>
      </w:del>
      <w:del w:id="642" w:author="Степанова Любовь Борисовна" w:date="2024-09-30T14:45:00Z">
        <w:r w:rsidR="000041A1" w:rsidRPr="006C2A13" w:rsidDel="00403B6A">
          <w:rPr>
            <w:rFonts w:ascii="Times New Roman" w:hAnsi="Times New Roman" w:cs="Times New Roman"/>
            <w:sz w:val="24"/>
            <w:szCs w:val="24"/>
          </w:rPr>
          <w:delText xml:space="preserve"> монтажные, инженерные, строительные, отделочные и прочие работы по обустройству </w:delText>
        </w:r>
        <w:r w:rsidR="000E4E35" w:rsidRPr="006C2A13" w:rsidDel="00403B6A">
          <w:rPr>
            <w:rFonts w:ascii="Times New Roman" w:hAnsi="Times New Roman" w:cs="Times New Roman"/>
            <w:sz w:val="24"/>
            <w:szCs w:val="24"/>
          </w:rPr>
          <w:delText>п</w:delText>
        </w:r>
        <w:r w:rsidR="000041A1" w:rsidRPr="006C2A13" w:rsidDel="00403B6A">
          <w:rPr>
            <w:rFonts w:ascii="Times New Roman" w:hAnsi="Times New Roman" w:cs="Times New Roman"/>
            <w:sz w:val="24"/>
            <w:szCs w:val="24"/>
          </w:rPr>
          <w:delText>омещения, выполняемые Собственниками</w:delText>
        </w:r>
        <w:r w:rsidR="00913215" w:rsidRPr="006C2A13" w:rsidDel="00403B6A">
          <w:rPr>
            <w:rFonts w:ascii="Times New Roman" w:hAnsi="Times New Roman" w:cs="Times New Roman"/>
            <w:sz w:val="24"/>
            <w:szCs w:val="24"/>
          </w:rPr>
          <w:delText xml:space="preserve"> или </w:delText>
        </w:r>
      </w:del>
      <w:del w:id="643" w:author="Степанова Любовь Борисовна" w:date="2024-09-30T14:25:00Z">
        <w:r w:rsidR="00913215" w:rsidRPr="00EB2603" w:rsidDel="005F4160">
          <w:rPr>
            <w:rFonts w:ascii="Times New Roman" w:hAnsi="Times New Roman" w:cs="Times New Roman"/>
            <w:sz w:val="24"/>
            <w:szCs w:val="24"/>
          </w:rPr>
          <w:delText>Нанимателями</w:delText>
        </w:r>
      </w:del>
      <w:del w:id="644" w:author="Степанова Любовь Борисовна" w:date="2024-09-30T14:45:00Z">
        <w:r w:rsidR="00913215"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 помещений в МКД</w:delText>
        </w:r>
        <w:r w:rsidR="000041A1" w:rsidRPr="00EB2603" w:rsidDel="00403B6A">
          <w:rPr>
            <w:rFonts w:ascii="Times New Roman" w:hAnsi="Times New Roman" w:cs="Times New Roman"/>
            <w:sz w:val="24"/>
            <w:szCs w:val="24"/>
          </w:rPr>
          <w:delText xml:space="preserve"> по согласованию с Администрацией УК.</w:delText>
        </w:r>
      </w:del>
    </w:p>
    <w:p w14:paraId="53944C71" w14:textId="5E7B569C" w:rsidR="000041A1" w:rsidRPr="00D12DE9" w:rsidDel="00403B6A" w:rsidRDefault="000041A1">
      <w:pPr>
        <w:spacing w:after="0"/>
        <w:jc w:val="both"/>
        <w:rPr>
          <w:ins w:id="645" w:author="Екатерина Шнайдер" w:date="2024-08-22T21:43:00Z"/>
          <w:del w:id="646" w:author="Степанова Любовь Борисовна" w:date="2024-09-30T14:45:00Z"/>
          <w:rFonts w:ascii="Times New Roman" w:hAnsi="Times New Roman" w:cs="Times New Roman"/>
          <w:sz w:val="24"/>
          <w:szCs w:val="24"/>
        </w:rPr>
        <w:pPrChange w:id="647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del w:id="648" w:author="Степанова Любовь Борисовна" w:date="2024-09-30T11:50:00Z">
        <w:r w:rsidRPr="00EB2603" w:rsidDel="00EB2603">
          <w:rPr>
            <w:rFonts w:ascii="Times New Roman" w:hAnsi="Times New Roman" w:cs="Times New Roman"/>
            <w:b/>
            <w:caps/>
            <w:sz w:val="24"/>
            <w:szCs w:val="24"/>
          </w:rPr>
          <w:delText>Разрешение</w:delText>
        </w:r>
      </w:del>
      <w:del w:id="649" w:author="Степанова Любовь Борисовна" w:date="2024-09-30T11:51:00Z">
        <w:r w:rsidRPr="00EB2603" w:rsidDel="00EB2603">
          <w:rPr>
            <w:rFonts w:ascii="Times New Roman" w:hAnsi="Times New Roman" w:cs="Times New Roman"/>
            <w:b/>
            <w:sz w:val="24"/>
            <w:szCs w:val="24"/>
            <w:rPrChange w:id="650" w:author="Степанова Любовь Борисовна" w:date="2024-09-30T11:5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 </w:delText>
        </w:r>
      </w:del>
      <w:del w:id="651" w:author="Степанова Любовь Борисовна" w:date="2024-09-30T14:45:00Z">
        <w:r w:rsidRPr="006C2A13" w:rsidDel="00403B6A">
          <w:rPr>
            <w:rFonts w:ascii="Times New Roman" w:hAnsi="Times New Roman" w:cs="Times New Roman"/>
            <w:sz w:val="24"/>
            <w:szCs w:val="24"/>
          </w:rPr>
          <w:delText>– означает письменное одобрение, санкционирование и иное аналогичное предварительное согласование действий Собственника</w:delText>
        </w:r>
        <w:r w:rsidR="00913215" w:rsidRPr="00D12DE9" w:rsidDel="00403B6A">
          <w:rPr>
            <w:rFonts w:ascii="Times New Roman" w:hAnsi="Times New Roman" w:cs="Times New Roman"/>
            <w:sz w:val="24"/>
            <w:szCs w:val="24"/>
          </w:rPr>
          <w:delText xml:space="preserve"> или иного лица</w:delText>
        </w:r>
        <w:r w:rsidRPr="00D12DE9" w:rsidDel="00403B6A">
          <w:rPr>
            <w:rFonts w:ascii="Times New Roman" w:hAnsi="Times New Roman" w:cs="Times New Roman"/>
            <w:sz w:val="24"/>
            <w:szCs w:val="24"/>
          </w:rPr>
          <w:delText xml:space="preserve"> со стороны Администрации УК.</w:delText>
        </w:r>
      </w:del>
    </w:p>
    <w:p w14:paraId="12FE462C" w14:textId="420402B4" w:rsidR="009F655C" w:rsidRPr="006C2A13" w:rsidDel="00403B6A" w:rsidRDefault="00924655">
      <w:pPr>
        <w:spacing w:after="0"/>
        <w:jc w:val="both"/>
        <w:rPr>
          <w:ins w:id="652" w:author="Хайретдинова Галия Динмухаммятовна" w:date="2024-09-06T16:20:00Z"/>
          <w:del w:id="653" w:author="Степанова Любовь Борисовна" w:date="2024-09-30T14:42:00Z"/>
          <w:rFonts w:ascii="Times New Roman" w:hAnsi="Times New Roman" w:cs="Times New Roman"/>
          <w:sz w:val="24"/>
          <w:szCs w:val="24"/>
        </w:rPr>
        <w:pPrChange w:id="654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ins w:id="655" w:author="Хайретдинова Галия Динмухаммятовна" w:date="2024-09-06T16:20:00Z">
        <w:del w:id="656" w:author="Степанова Любовь Борисовна" w:date="2024-09-30T11:51:00Z">
          <w:r w:rsidRPr="00EB2603" w:rsidDel="00EB2603">
            <w:rPr>
              <w:rFonts w:ascii="Times New Roman" w:hAnsi="Times New Roman" w:cs="Times New Roman"/>
              <w:b/>
              <w:sz w:val="24"/>
              <w:szCs w:val="24"/>
              <w:rPrChange w:id="657" w:author="Степанова Любовь Борисовна" w:date="2024-09-30T11:52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 xml:space="preserve">ЛОББИ </w:delText>
          </w:r>
        </w:del>
        <w:del w:id="658" w:author="Степанова Любовь Борисовна" w:date="2024-09-30T14:42:00Z">
          <w:r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- нежилое помещение в секции 2, расположенное на </w:delText>
          </w:r>
        </w:del>
        <w:del w:id="659" w:author="Степанова Любовь Борисовна" w:date="2024-09-30T14:27:00Z">
          <w:r w:rsidRPr="00EB2603" w:rsidDel="00524316">
            <w:rPr>
              <w:rFonts w:ascii="Times New Roman" w:hAnsi="Times New Roman" w:cs="Times New Roman"/>
              <w:sz w:val="24"/>
              <w:szCs w:val="24"/>
            </w:rPr>
            <w:delText>1м</w:delText>
          </w:r>
        </w:del>
        <w:del w:id="660" w:author="Степанова Любовь Борисовна" w:date="2024-09-30T14:42:00Z">
          <w:r w:rsidRPr="00EB260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этаже</w:delText>
          </w:r>
          <w:r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</w:delText>
          </w:r>
        </w:del>
      </w:ins>
      <w:ins w:id="661" w:author="Хайретдинова Галия Динмухаммятовна" w:date="2024-09-06T16:25:00Z">
        <w:del w:id="662" w:author="Степанова Любовь Борисовна" w:date="2024-09-30T14:42:00Z">
          <w:r w:rsidRPr="006C2A13" w:rsidDel="00403B6A">
            <w:rPr>
              <w:rFonts w:ascii="Times New Roman" w:hAnsi="Times New Roman" w:cs="Times New Roman"/>
              <w:sz w:val="24"/>
              <w:szCs w:val="24"/>
            </w:rPr>
            <w:delText>являющееся</w:delText>
          </w:r>
        </w:del>
      </w:ins>
      <w:ins w:id="663" w:author="Хайретдинова Галия Динмухаммятовна" w:date="2024-09-06T16:21:00Z">
        <w:del w:id="664" w:author="Степанова Любовь Борисовна" w:date="2024-09-30T11:44:00Z">
          <w:r w:rsidRPr="00EB2603" w:rsidDel="00EB2603">
            <w:rPr>
              <w:rFonts w:ascii="Times New Roman" w:hAnsi="Times New Roman" w:cs="Times New Roman"/>
              <w:sz w:val="24"/>
              <w:szCs w:val="24"/>
            </w:rPr>
            <w:delText xml:space="preserve">                  </w:delText>
          </w:r>
        </w:del>
      </w:ins>
      <w:ins w:id="665" w:author="Хайретдинова Галия Динмухаммятовна" w:date="2024-09-06T16:20:00Z">
        <w:del w:id="666" w:author="Степанова Любовь Борисовна" w:date="2024-09-30T14:42:00Z">
          <w:r w:rsidRPr="00EB260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местом общего пользования</w:delText>
          </w:r>
        </w:del>
      </w:ins>
      <w:ins w:id="667" w:author="Хайретдинова Галия Динмухаммятовна" w:date="2024-09-06T16:22:00Z">
        <w:del w:id="668" w:author="Степанова Любовь Борисовна" w:date="2024-09-30T14:42:00Z">
          <w:r w:rsidRPr="00EB260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со стойкой регистрации ресепшен, предназначен</w:delText>
          </w:r>
        </w:del>
      </w:ins>
      <w:ins w:id="669" w:author="Хайретдинова Галия Динмухаммятовна" w:date="2024-09-06T16:25:00Z">
        <w:del w:id="670" w:author="Степанова Любовь Борисовна" w:date="2024-09-30T14:42:00Z">
          <w:r w:rsidRPr="00EB2603" w:rsidDel="00403B6A">
            <w:rPr>
              <w:rFonts w:ascii="Times New Roman" w:hAnsi="Times New Roman" w:cs="Times New Roman"/>
              <w:sz w:val="24"/>
              <w:szCs w:val="24"/>
            </w:rPr>
            <w:delText>ное</w:delText>
          </w:r>
        </w:del>
      </w:ins>
      <w:ins w:id="671" w:author="Хайретдинова Галия Динмухаммятовна" w:date="2024-09-06T16:22:00Z">
        <w:del w:id="672" w:author="Степанова Любовь Борисовна" w:date="2024-09-30T14:42:00Z">
          <w:r w:rsidRPr="00EB260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для прохода на территорию </w:delText>
          </w:r>
        </w:del>
        <w:del w:id="673" w:author="Степанова Любовь Борисовна" w:date="2024-09-30T14:28:00Z">
          <w:r w:rsidRPr="00EB2603" w:rsidDel="00524316">
            <w:rPr>
              <w:rFonts w:ascii="Times New Roman" w:hAnsi="Times New Roman" w:cs="Times New Roman"/>
              <w:sz w:val="24"/>
              <w:szCs w:val="24"/>
            </w:rPr>
            <w:delText xml:space="preserve">ЖК </w:delText>
          </w:r>
        </w:del>
        <w:del w:id="674" w:author="Степанова Любовь Борисовна" w:date="2024-09-30T14:42:00Z">
          <w:r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и ожидания </w:delText>
          </w:r>
          <w:commentRangeStart w:id="675"/>
          <w:r w:rsidRPr="006C2A13" w:rsidDel="00403B6A">
            <w:rPr>
              <w:rFonts w:ascii="Times New Roman" w:hAnsi="Times New Roman" w:cs="Times New Roman"/>
              <w:sz w:val="24"/>
              <w:szCs w:val="24"/>
            </w:rPr>
            <w:delText>гостей</w:delText>
          </w:r>
        </w:del>
      </w:ins>
      <w:commentRangeEnd w:id="675"/>
      <w:ins w:id="676" w:author="Хайретдинова Галия Динмухаммятовна" w:date="2024-09-06T16:25:00Z">
        <w:del w:id="677" w:author="Степанова Любовь Борисовна" w:date="2024-09-30T14:42:00Z">
          <w:r w:rsidRPr="00EB2603" w:rsidDel="00403B6A">
            <w:rPr>
              <w:rStyle w:val="af1"/>
              <w:rFonts w:ascii="Times New Roman" w:hAnsi="Times New Roman" w:cs="Times New Roman"/>
              <w:sz w:val="24"/>
              <w:szCs w:val="24"/>
              <w:rPrChange w:id="678" w:author="Степанова Любовь Борисовна" w:date="2024-09-30T11:46:00Z">
                <w:rPr>
                  <w:rStyle w:val="af1"/>
                </w:rPr>
              </w:rPrChange>
            </w:rPr>
            <w:commentReference w:id="675"/>
          </w:r>
        </w:del>
      </w:ins>
      <w:ins w:id="679" w:author="Хайретдинова Галия Динмухаммятовна" w:date="2024-09-06T16:20:00Z">
        <w:del w:id="680" w:author="Степанова Любовь Борисовна" w:date="2024-09-30T14:42:00Z">
          <w:r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. </w:delText>
          </w:r>
        </w:del>
      </w:ins>
    </w:p>
    <w:p w14:paraId="724DF2BC" w14:textId="63DCFDD9" w:rsidR="00924655" w:rsidRPr="00EB2603" w:rsidRDefault="00924655">
      <w:pPr>
        <w:spacing w:after="0"/>
        <w:jc w:val="both"/>
        <w:rPr>
          <w:ins w:id="681" w:author="Хайретдинова Галия Динмухаммятовна" w:date="2024-09-06T16:26:00Z"/>
          <w:rFonts w:ascii="Times New Roman" w:hAnsi="Times New Roman" w:cs="Times New Roman"/>
          <w:sz w:val="24"/>
          <w:szCs w:val="24"/>
        </w:rPr>
        <w:pPrChange w:id="682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  <w:ins w:id="683" w:author="Хайретдинова Галия Динмухаммятовна" w:date="2024-09-06T16:20:00Z">
        <w:del w:id="684" w:author="Степанова Любовь Борисовна" w:date="2024-09-30T11:51:00Z">
          <w:r w:rsidRPr="00EB2603" w:rsidDel="00EB2603">
            <w:rPr>
              <w:rFonts w:ascii="Times New Roman" w:hAnsi="Times New Roman" w:cs="Times New Roman"/>
              <w:b/>
              <w:sz w:val="24"/>
              <w:szCs w:val="24"/>
              <w:rPrChange w:id="685" w:author="Степанова Любовь Борисовна" w:date="2024-09-30T11:4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СОТРУДНИК ОХРАНЫ</w:delText>
          </w:r>
        </w:del>
      </w:ins>
      <w:ins w:id="686" w:author="Степанова Любовь Борисовна" w:date="2024-09-30T11:51:00Z">
        <w:r w:rsidR="00EB2603">
          <w:rPr>
            <w:rFonts w:ascii="Times New Roman" w:hAnsi="Times New Roman" w:cs="Times New Roman"/>
            <w:b/>
            <w:sz w:val="24"/>
            <w:szCs w:val="24"/>
          </w:rPr>
          <w:t>Сотрудник охраны</w:t>
        </w:r>
      </w:ins>
      <w:ins w:id="687" w:author="Хайретдинова Галия Динмухаммятовна" w:date="2024-09-06T16:25:00Z">
        <w:r w:rsidRPr="006C2A13">
          <w:rPr>
            <w:rFonts w:ascii="Times New Roman" w:hAnsi="Times New Roman" w:cs="Times New Roman"/>
            <w:sz w:val="24"/>
            <w:szCs w:val="24"/>
          </w:rPr>
          <w:t xml:space="preserve"> – сотрудник службы ЧОО, оказывающая услуги по охране </w:t>
        </w:r>
      </w:ins>
      <w:ins w:id="688" w:author="Степанова Любовь Борисовна" w:date="2024-09-30T14:28:00Z">
        <w:r w:rsidR="00524316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ins w:id="689" w:author="Хайретдинова Галия Динмухаммятовна" w:date="2024-09-06T16:25:00Z">
        <w:del w:id="690" w:author="Степанова Любовь Борисовна" w:date="2024-09-30T14:28:00Z">
          <w:r w:rsidRPr="00EB2603" w:rsidDel="00524316">
            <w:rPr>
              <w:rFonts w:ascii="Times New Roman" w:hAnsi="Times New Roman" w:cs="Times New Roman"/>
              <w:sz w:val="24"/>
              <w:szCs w:val="24"/>
            </w:rPr>
            <w:delText>объект</w:delText>
          </w:r>
        </w:del>
        <w:r w:rsidRPr="00EB2603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3CB68626" w14:textId="70F2FEBB" w:rsidR="00403B6A" w:rsidRPr="006C1566" w:rsidRDefault="00660D35">
      <w:pPr>
        <w:autoSpaceDE w:val="0"/>
        <w:autoSpaceDN w:val="0"/>
        <w:adjustRightInd w:val="0"/>
        <w:spacing w:after="0" w:line="240" w:lineRule="auto"/>
        <w:jc w:val="both"/>
        <w:rPr>
          <w:ins w:id="691" w:author="Степанова Любовь Борисовна" w:date="2024-09-30T14:45:00Z"/>
          <w:rFonts w:ascii="Times New Roman" w:hAnsi="Times New Roman" w:cs="Times New Roman"/>
          <w:sz w:val="24"/>
          <w:szCs w:val="24"/>
        </w:rPr>
        <w:pPrChange w:id="692" w:author="Степанова Любовь Борисовна" w:date="2024-09-30T14:49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ins w:id="693" w:author="Степанова Любовь Борисовна" w:date="2024-09-30T14:48:00Z">
        <w:r>
          <w:rPr>
            <w:rFonts w:ascii="Times New Roman" w:hAnsi="Times New Roman" w:cs="Times New Roman"/>
            <w:b/>
            <w:sz w:val="24"/>
            <w:szCs w:val="24"/>
          </w:rPr>
          <w:t>1.35.</w:t>
        </w:r>
      </w:ins>
      <w:ins w:id="694" w:author="Степанова Любовь Борисовна" w:date="2024-10-02T12:43:00Z">
        <w:r w:rsidR="005B0FA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  <w:ins w:id="695" w:author="Степанова Любовь Борисовна" w:date="2024-09-30T14:45:00Z">
        <w:r w:rsidR="00403B6A" w:rsidRPr="006C1566">
          <w:rPr>
            <w:rFonts w:ascii="Times New Roman" w:hAnsi="Times New Roman" w:cs="Times New Roman"/>
            <w:b/>
            <w:sz w:val="24"/>
            <w:szCs w:val="24"/>
          </w:rPr>
          <w:t xml:space="preserve">Работы </w:t>
        </w:r>
        <w:r w:rsidR="00403B6A">
          <w:rPr>
            <w:rFonts w:ascii="Times New Roman" w:hAnsi="Times New Roman" w:cs="Times New Roman"/>
            <w:sz w:val="24"/>
            <w:szCs w:val="24"/>
          </w:rPr>
          <w:t>-</w:t>
        </w:r>
        <w:r w:rsidR="00403B6A" w:rsidRPr="006C2A13">
          <w:rPr>
            <w:rFonts w:ascii="Times New Roman" w:hAnsi="Times New Roman" w:cs="Times New Roman"/>
            <w:sz w:val="24"/>
            <w:szCs w:val="24"/>
          </w:rPr>
          <w:t xml:space="preserve"> монтажные, инженерные, строительные, отделочные и прочие работы по обустройству помещения, выполняемые Собственниками или </w:t>
        </w:r>
        <w:r w:rsidR="00403B6A">
          <w:rPr>
            <w:rFonts w:ascii="Times New Roman" w:hAnsi="Times New Roman" w:cs="Times New Roman"/>
            <w:sz w:val="24"/>
            <w:szCs w:val="24"/>
          </w:rPr>
          <w:t>Пользователями</w:t>
        </w:r>
        <w:r w:rsidR="00403B6A" w:rsidRPr="006C1566">
          <w:rPr>
            <w:rFonts w:ascii="Times New Roman" w:hAnsi="Times New Roman" w:cs="Times New Roman"/>
            <w:sz w:val="24"/>
            <w:szCs w:val="24"/>
          </w:rPr>
          <w:t xml:space="preserve"> помещений в МКД по согласованию с Администрацией УК.</w:t>
        </w:r>
      </w:ins>
    </w:p>
    <w:p w14:paraId="414533BA" w14:textId="1F543D06" w:rsidR="00403B6A" w:rsidRDefault="00660D35" w:rsidP="00660D35">
      <w:pPr>
        <w:spacing w:after="0"/>
        <w:jc w:val="both"/>
        <w:rPr>
          <w:ins w:id="696" w:author="Степанова Любовь Борисовна" w:date="2024-10-02T17:57:00Z"/>
          <w:rFonts w:ascii="Times New Roman" w:hAnsi="Times New Roman" w:cs="Times New Roman"/>
          <w:sz w:val="24"/>
          <w:szCs w:val="24"/>
        </w:rPr>
      </w:pPr>
      <w:ins w:id="697" w:author="Степанова Любовь Борисовна" w:date="2024-09-30T14:48:00Z">
        <w:r>
          <w:rPr>
            <w:rFonts w:ascii="Times New Roman" w:hAnsi="Times New Roman" w:cs="Times New Roman"/>
            <w:b/>
            <w:sz w:val="24"/>
            <w:szCs w:val="24"/>
          </w:rPr>
          <w:t>1.36.</w:t>
        </w:r>
      </w:ins>
      <w:ins w:id="698" w:author="Степанова Любовь Борисовна" w:date="2024-10-02T12:43:00Z">
        <w:r w:rsidR="005B0FA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ins>
      <w:ins w:id="699" w:author="Степанова Любовь Борисовна" w:date="2024-09-30T14:45:00Z">
        <w:r w:rsidR="00403B6A" w:rsidRPr="006C1566">
          <w:rPr>
            <w:rFonts w:ascii="Times New Roman" w:hAnsi="Times New Roman" w:cs="Times New Roman"/>
            <w:b/>
            <w:sz w:val="24"/>
            <w:szCs w:val="24"/>
          </w:rPr>
          <w:t xml:space="preserve">Разрешение </w:t>
        </w:r>
        <w:r w:rsidR="00403B6A" w:rsidRPr="006C2A13">
          <w:rPr>
            <w:rFonts w:ascii="Times New Roman" w:hAnsi="Times New Roman" w:cs="Times New Roman"/>
            <w:sz w:val="24"/>
            <w:szCs w:val="24"/>
          </w:rPr>
          <w:t>– означает письменное одобрение, санкционирование и иное аналогичное предварительное согласование действий Собственника</w:t>
        </w:r>
        <w:r w:rsidR="00403B6A" w:rsidRPr="00D12DE9">
          <w:rPr>
            <w:rFonts w:ascii="Times New Roman" w:hAnsi="Times New Roman" w:cs="Times New Roman"/>
            <w:sz w:val="24"/>
            <w:szCs w:val="24"/>
          </w:rPr>
          <w:t xml:space="preserve"> или иного лица со стороны Администрации УК.</w:t>
        </w:r>
      </w:ins>
    </w:p>
    <w:p w14:paraId="7DB5D41C" w14:textId="70D75A98" w:rsidR="00C76476" w:rsidRDefault="00C76476">
      <w:pPr>
        <w:spacing w:after="0"/>
        <w:jc w:val="both"/>
        <w:rPr>
          <w:ins w:id="700" w:author="Степанова Любовь Борисовна" w:date="2024-10-28T17:26:00Z"/>
          <w:rFonts w:ascii="Times New Roman" w:hAnsi="Times New Roman" w:cs="Times New Roman"/>
          <w:sz w:val="24"/>
          <w:szCs w:val="24"/>
        </w:rPr>
      </w:pPr>
      <w:ins w:id="701" w:author="Степанова Любовь Борисовна" w:date="2024-10-02T17:57:00Z">
        <w:r w:rsidRPr="00C76476">
          <w:rPr>
            <w:rFonts w:ascii="Times New Roman" w:hAnsi="Times New Roman" w:cs="Times New Roman"/>
            <w:b/>
            <w:bCs/>
            <w:sz w:val="24"/>
            <w:szCs w:val="24"/>
            <w:rPrChange w:id="702" w:author="Степанова Любовь Борисовна" w:date="2024-10-02T17:57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1.37. МАФ</w:t>
        </w:r>
        <w:r>
          <w:rPr>
            <w:rFonts w:ascii="Times New Roman" w:hAnsi="Times New Roman" w:cs="Times New Roman"/>
            <w:sz w:val="24"/>
            <w:szCs w:val="24"/>
          </w:rPr>
          <w:t xml:space="preserve"> – малые архитектурные форма МКД</w:t>
        </w:r>
      </w:ins>
      <w:ins w:id="703" w:author="Степанова Любовь Борисовна" w:date="2024-10-04T14:13:00Z">
        <w:r w:rsidR="007415F1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10BB706F" w14:textId="07A0EA2B" w:rsidR="004B0530" w:rsidRDefault="004B0530">
      <w:pPr>
        <w:spacing w:after="0"/>
        <w:jc w:val="both"/>
        <w:rPr>
          <w:ins w:id="704" w:author="Степанова Любовь Борисовна" w:date="2024-10-28T17:26:00Z"/>
          <w:rFonts w:ascii="Times New Roman" w:hAnsi="Times New Roman" w:cs="Times New Roman"/>
          <w:sz w:val="24"/>
          <w:szCs w:val="24"/>
        </w:rPr>
      </w:pPr>
      <w:ins w:id="705" w:author="Степанова Любовь Борисовна" w:date="2024-10-28T17:26:00Z">
        <w:r w:rsidRPr="00F7644D">
          <w:rPr>
            <w:rFonts w:ascii="Times New Roman" w:hAnsi="Times New Roman" w:cs="Times New Roman"/>
            <w:b/>
            <w:bCs/>
            <w:sz w:val="24"/>
            <w:szCs w:val="24"/>
            <w:rPrChange w:id="706" w:author="Степанова Любовь Борисовна" w:date="2024-10-30T12:2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1.38. ХВС</w:t>
        </w:r>
        <w:r>
          <w:rPr>
            <w:rFonts w:ascii="Times New Roman" w:hAnsi="Times New Roman" w:cs="Times New Roman"/>
            <w:sz w:val="24"/>
            <w:szCs w:val="24"/>
          </w:rPr>
          <w:t xml:space="preserve"> – холодное водоснабжение МКД.</w:t>
        </w:r>
      </w:ins>
    </w:p>
    <w:p w14:paraId="3BE6710D" w14:textId="4AA5059E" w:rsidR="004B0530" w:rsidRDefault="004B0530">
      <w:pPr>
        <w:spacing w:after="0"/>
        <w:jc w:val="both"/>
        <w:rPr>
          <w:ins w:id="707" w:author="Степанова Любовь Борисовна" w:date="2024-10-28T17:27:00Z"/>
          <w:rFonts w:ascii="Times New Roman" w:hAnsi="Times New Roman" w:cs="Times New Roman"/>
          <w:sz w:val="24"/>
          <w:szCs w:val="24"/>
        </w:rPr>
      </w:pPr>
      <w:ins w:id="708" w:author="Степанова Любовь Борисовна" w:date="2024-10-28T17:26:00Z">
        <w:r w:rsidRPr="00F7644D">
          <w:rPr>
            <w:rFonts w:ascii="Times New Roman" w:hAnsi="Times New Roman" w:cs="Times New Roman"/>
            <w:b/>
            <w:bCs/>
            <w:sz w:val="24"/>
            <w:szCs w:val="24"/>
            <w:rPrChange w:id="709" w:author="Степанова Любовь Борисовна" w:date="2024-10-30T12:2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1.39.</w:t>
        </w:r>
      </w:ins>
      <w:ins w:id="710" w:author="Степанова Любовь Борисовна" w:date="2024-10-28T17:27:00Z">
        <w:r w:rsidRPr="00F7644D">
          <w:rPr>
            <w:rFonts w:ascii="Times New Roman" w:hAnsi="Times New Roman" w:cs="Times New Roman"/>
            <w:b/>
            <w:bCs/>
            <w:sz w:val="24"/>
            <w:szCs w:val="24"/>
            <w:rPrChange w:id="711" w:author="Степанова Любовь Борисовна" w:date="2024-10-30T12:2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 xml:space="preserve"> </w:t>
        </w:r>
      </w:ins>
      <w:ins w:id="712" w:author="Степанова Любовь Борисовна" w:date="2024-10-28T17:26:00Z">
        <w:r w:rsidRPr="00F7644D">
          <w:rPr>
            <w:rFonts w:ascii="Times New Roman" w:hAnsi="Times New Roman" w:cs="Times New Roman"/>
            <w:b/>
            <w:bCs/>
            <w:sz w:val="24"/>
            <w:szCs w:val="24"/>
            <w:rPrChange w:id="713" w:author="Степанова Любовь Борисовна" w:date="2024-10-30T12:2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ГВС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714" w:author="Степанова Любовь Борисовна" w:date="2024-10-28T17:27:00Z">
        <w:r>
          <w:rPr>
            <w:rFonts w:ascii="Times New Roman" w:hAnsi="Times New Roman" w:cs="Times New Roman"/>
            <w:sz w:val="24"/>
            <w:szCs w:val="24"/>
          </w:rPr>
          <w:t>–</w:t>
        </w:r>
      </w:ins>
      <w:ins w:id="715" w:author="Степанова Любовь Борисовна" w:date="2024-10-28T17:26:00Z">
        <w:r>
          <w:rPr>
            <w:rFonts w:ascii="Times New Roman" w:hAnsi="Times New Roman" w:cs="Times New Roman"/>
            <w:sz w:val="24"/>
            <w:szCs w:val="24"/>
          </w:rPr>
          <w:t xml:space="preserve"> горя</w:t>
        </w:r>
      </w:ins>
      <w:ins w:id="716" w:author="Степанова Любовь Борисовна" w:date="2024-10-28T17:27:00Z">
        <w:r>
          <w:rPr>
            <w:rFonts w:ascii="Times New Roman" w:hAnsi="Times New Roman" w:cs="Times New Roman"/>
            <w:sz w:val="24"/>
            <w:szCs w:val="24"/>
          </w:rPr>
          <w:t>чее водоснабжение МКД.</w:t>
        </w:r>
      </w:ins>
    </w:p>
    <w:p w14:paraId="1CD9AEEB" w14:textId="2643DDD0" w:rsidR="004B0530" w:rsidRDefault="004B0530">
      <w:pPr>
        <w:spacing w:after="0"/>
        <w:jc w:val="both"/>
        <w:rPr>
          <w:ins w:id="717" w:author="Степанова Любовь Борисовна" w:date="2024-10-28T17:58:00Z"/>
          <w:rFonts w:ascii="Times New Roman" w:hAnsi="Times New Roman" w:cs="Times New Roman"/>
          <w:sz w:val="24"/>
          <w:szCs w:val="24"/>
        </w:rPr>
      </w:pPr>
      <w:ins w:id="718" w:author="Степанова Любовь Борисовна" w:date="2024-10-28T17:27:00Z">
        <w:r w:rsidRPr="00F7644D">
          <w:rPr>
            <w:rFonts w:ascii="Times New Roman" w:hAnsi="Times New Roman" w:cs="Times New Roman"/>
            <w:b/>
            <w:bCs/>
            <w:sz w:val="24"/>
            <w:szCs w:val="24"/>
            <w:rPrChange w:id="719" w:author="Степанова Любовь Борисовна" w:date="2024-10-30T12:2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1.</w:t>
        </w:r>
      </w:ins>
      <w:ins w:id="720" w:author="Степанова Любовь Борисовна" w:date="2024-10-28T18:00:00Z">
        <w:r w:rsidR="0037704D" w:rsidRPr="00F7644D">
          <w:rPr>
            <w:rFonts w:ascii="Times New Roman" w:hAnsi="Times New Roman" w:cs="Times New Roman"/>
            <w:b/>
            <w:bCs/>
            <w:sz w:val="24"/>
            <w:szCs w:val="24"/>
            <w:rPrChange w:id="721" w:author="Степанова Любовь Борисовна" w:date="2024-10-30T12:2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40.</w:t>
        </w:r>
      </w:ins>
      <w:ins w:id="722" w:author="Степанова Любовь Борисовна" w:date="2024-10-28T17:27:00Z">
        <w:r w:rsidRPr="00F7644D">
          <w:rPr>
            <w:rFonts w:ascii="Times New Roman" w:hAnsi="Times New Roman" w:cs="Times New Roman"/>
            <w:b/>
            <w:bCs/>
            <w:sz w:val="24"/>
            <w:szCs w:val="24"/>
            <w:rPrChange w:id="723" w:author="Степанова Любовь Борисовна" w:date="2024-10-30T12:2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 xml:space="preserve"> </w:t>
        </w:r>
      </w:ins>
      <w:ins w:id="724" w:author="Степанова Любовь Борисовна" w:date="2024-10-28T17:54:00Z">
        <w:r w:rsidR="00820C8E" w:rsidRPr="00F7644D">
          <w:rPr>
            <w:rFonts w:ascii="Times New Roman" w:hAnsi="Times New Roman" w:cs="Times New Roman"/>
            <w:b/>
            <w:bCs/>
            <w:sz w:val="24"/>
            <w:szCs w:val="24"/>
            <w:rPrChange w:id="725" w:author="Степанова Любовь Борисовна" w:date="2024-10-30T12:2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ДВП</w:t>
        </w:r>
        <w:r w:rsidR="00820C8E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726" w:author="Степанова Любовь Борисовна" w:date="2024-10-28T17:55:00Z">
        <w:r w:rsidR="00820C8E">
          <w:rPr>
            <w:rFonts w:ascii="Times New Roman" w:hAnsi="Times New Roman" w:cs="Times New Roman"/>
            <w:sz w:val="24"/>
            <w:szCs w:val="24"/>
          </w:rPr>
          <w:t>–</w:t>
        </w:r>
      </w:ins>
      <w:ins w:id="727" w:author="Степанова Любовь Борисовна" w:date="2024-10-28T17:54:00Z">
        <w:r w:rsidR="00820C8E">
          <w:rPr>
            <w:rFonts w:ascii="Times New Roman" w:hAnsi="Times New Roman" w:cs="Times New Roman"/>
            <w:sz w:val="24"/>
            <w:szCs w:val="24"/>
          </w:rPr>
          <w:t xml:space="preserve"> древесно</w:t>
        </w:r>
      </w:ins>
      <w:ins w:id="728" w:author="Степанова Любовь Борисовна" w:date="2024-10-28T17:55:00Z">
        <w:r w:rsidR="00820C8E">
          <w:rPr>
            <w:rFonts w:ascii="Times New Roman" w:hAnsi="Times New Roman" w:cs="Times New Roman"/>
            <w:sz w:val="24"/>
            <w:szCs w:val="24"/>
          </w:rPr>
          <w:t>волокнистая плита</w:t>
        </w:r>
      </w:ins>
      <w:ins w:id="729" w:author="Степанова Любовь Борисовна" w:date="2024-10-28T17:57:00Z">
        <w:r w:rsidR="0037704D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03ED002F" w14:textId="7438E57E" w:rsidR="0037704D" w:rsidRDefault="0037704D" w:rsidP="0037704D">
      <w:pPr>
        <w:spacing w:after="0"/>
        <w:jc w:val="both"/>
        <w:rPr>
          <w:ins w:id="730" w:author="Степанова Любовь Борисовна" w:date="2024-10-28T18:00:00Z"/>
          <w:rFonts w:ascii="Times New Roman" w:hAnsi="Times New Roman" w:cs="Times New Roman"/>
          <w:sz w:val="24"/>
          <w:szCs w:val="24"/>
        </w:rPr>
      </w:pPr>
      <w:ins w:id="731" w:author="Степанова Любовь Борисовна" w:date="2024-10-28T17:58:00Z">
        <w:r w:rsidRPr="00F7644D">
          <w:rPr>
            <w:rFonts w:ascii="Times New Roman" w:hAnsi="Times New Roman" w:cs="Times New Roman"/>
            <w:b/>
            <w:bCs/>
            <w:sz w:val="24"/>
            <w:szCs w:val="24"/>
            <w:rPrChange w:id="732" w:author="Степанова Любовь Борисовна" w:date="2024-10-30T12:2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1.</w:t>
        </w:r>
      </w:ins>
      <w:ins w:id="733" w:author="Степанова Любовь Борисовна" w:date="2024-10-28T18:00:00Z">
        <w:r w:rsidRPr="00F7644D">
          <w:rPr>
            <w:rFonts w:ascii="Times New Roman" w:hAnsi="Times New Roman" w:cs="Times New Roman"/>
            <w:b/>
            <w:bCs/>
            <w:sz w:val="24"/>
            <w:szCs w:val="24"/>
            <w:rPrChange w:id="734" w:author="Степанова Любовь Борисовна" w:date="2024-10-30T12:2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41</w:t>
        </w:r>
      </w:ins>
      <w:ins w:id="735" w:author="Степанова Любовь Борисовна" w:date="2024-10-28T17:58:00Z">
        <w:r w:rsidRPr="00F7644D">
          <w:rPr>
            <w:rFonts w:ascii="Times New Roman" w:hAnsi="Times New Roman" w:cs="Times New Roman"/>
            <w:b/>
            <w:bCs/>
            <w:sz w:val="24"/>
            <w:szCs w:val="24"/>
            <w:rPrChange w:id="736" w:author="Степанова Любовь Борисовна" w:date="2024-10-30T12:22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. Решение</w:t>
        </w:r>
        <w:r>
          <w:rPr>
            <w:rFonts w:ascii="Times New Roman" w:hAnsi="Times New Roman" w:cs="Times New Roman"/>
            <w:sz w:val="24"/>
            <w:szCs w:val="24"/>
          </w:rPr>
          <w:t xml:space="preserve"> -</w:t>
        </w:r>
      </w:ins>
      <w:ins w:id="737" w:author="Степанова Любовь Борисовна" w:date="2024-10-28T17:5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документ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Pr="000041A1">
          <w:rPr>
            <w:rFonts w:ascii="Times New Roman" w:hAnsi="Times New Roman" w:cs="Times New Roman"/>
            <w:sz w:val="24"/>
            <w:szCs w:val="24"/>
          </w:rPr>
          <w:t>о согласовании проведения переустройства или перепланировки, выданное в установленном порядке органом исполнительной власти местного самоуправления</w:t>
        </w:r>
      </w:ins>
      <w:ins w:id="738" w:author="Степанова Любовь Борисовна" w:date="2024-10-28T17:58:00Z">
        <w:r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079B16B6" w14:textId="0C26E355" w:rsidR="0037704D" w:rsidRDefault="0037704D" w:rsidP="0037704D">
      <w:pPr>
        <w:spacing w:after="0"/>
        <w:jc w:val="both"/>
        <w:rPr>
          <w:ins w:id="739" w:author="Степанова Любовь Борисовна" w:date="2024-10-28T17:58:00Z"/>
          <w:rFonts w:ascii="Times New Roman" w:hAnsi="Times New Roman" w:cs="Times New Roman"/>
          <w:sz w:val="24"/>
          <w:szCs w:val="24"/>
        </w:rPr>
      </w:pPr>
      <w:ins w:id="740" w:author="Степанова Любовь Борисовна" w:date="2024-10-28T18:00:00Z">
        <w:r w:rsidRPr="00F7644D">
          <w:rPr>
            <w:rFonts w:ascii="Times New Roman" w:hAnsi="Times New Roman" w:cs="Times New Roman"/>
            <w:b/>
            <w:bCs/>
            <w:sz w:val="24"/>
            <w:szCs w:val="24"/>
            <w:rPrChange w:id="741" w:author="Степанова Любовь Борисовна" w:date="2024-10-30T12:23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1.42.</w:t>
        </w:r>
      </w:ins>
      <w:ins w:id="742" w:author="Степанова Любовь Борисовна" w:date="2024-10-30T12:23:00Z">
        <w:r w:rsidR="00F7644D">
          <w:rPr>
            <w:rFonts w:ascii="Times New Roman" w:hAnsi="Times New Roman" w:cs="Times New Roman"/>
            <w:b/>
            <w:bCs/>
            <w:sz w:val="24"/>
            <w:szCs w:val="24"/>
          </w:rPr>
          <w:t xml:space="preserve"> </w:t>
        </w:r>
      </w:ins>
      <w:ins w:id="743" w:author="Степанова Любовь Борисовна" w:date="2024-10-28T18:00:00Z">
        <w:r w:rsidRPr="00F7644D">
          <w:rPr>
            <w:rFonts w:ascii="Times New Roman" w:hAnsi="Times New Roman" w:cs="Times New Roman"/>
            <w:b/>
            <w:bCs/>
            <w:sz w:val="24"/>
            <w:szCs w:val="24"/>
            <w:rPrChange w:id="744" w:author="Степанова Любовь Борисовна" w:date="2024-10-30T12:23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УФМС</w:t>
        </w:r>
        <w:r>
          <w:rPr>
            <w:rFonts w:ascii="Times New Roman" w:hAnsi="Times New Roman" w:cs="Times New Roman"/>
            <w:sz w:val="24"/>
            <w:szCs w:val="24"/>
          </w:rPr>
          <w:t xml:space="preserve"> – Управление </w:t>
        </w:r>
      </w:ins>
      <w:ins w:id="745" w:author="Степанова Любовь Борисовна" w:date="2024-10-28T18:01:00Z">
        <w:r>
          <w:rPr>
            <w:rFonts w:ascii="Times New Roman" w:hAnsi="Times New Roman" w:cs="Times New Roman"/>
            <w:sz w:val="24"/>
            <w:szCs w:val="24"/>
          </w:rPr>
          <w:t>федеральной миграционной службы.</w:t>
        </w:r>
      </w:ins>
    </w:p>
    <w:p w14:paraId="770AB53A" w14:textId="77777777" w:rsidR="004B0530" w:rsidRPr="00D12DE9" w:rsidRDefault="004B0530">
      <w:pPr>
        <w:spacing w:after="0"/>
        <w:jc w:val="both"/>
        <w:rPr>
          <w:ins w:id="746" w:author="Степанова Любовь Борисовна" w:date="2024-09-30T14:45:00Z"/>
          <w:rFonts w:ascii="Times New Roman" w:hAnsi="Times New Roman" w:cs="Times New Roman"/>
          <w:sz w:val="24"/>
          <w:szCs w:val="24"/>
        </w:rPr>
        <w:pPrChange w:id="747" w:author="Степанова Любовь Борисовна" w:date="2024-09-30T14:49:00Z">
          <w:pPr>
            <w:spacing w:after="0"/>
            <w:ind w:firstLine="567"/>
            <w:jc w:val="both"/>
          </w:pPr>
        </w:pPrChange>
      </w:pPr>
    </w:p>
    <w:p w14:paraId="68E40499" w14:textId="30A94046" w:rsidR="00924655" w:rsidRPr="00EB2603" w:rsidDel="00403B6A" w:rsidRDefault="00924655" w:rsidP="00E86200">
      <w:pPr>
        <w:spacing w:after="0"/>
        <w:ind w:firstLine="567"/>
        <w:jc w:val="both"/>
        <w:rPr>
          <w:ins w:id="748" w:author="Хайретдинова Галия Динмухаммятовна" w:date="2024-09-09T13:44:00Z"/>
          <w:del w:id="749" w:author="Степанова Любовь Борисовна" w:date="2024-09-30T14:42:00Z"/>
          <w:rFonts w:ascii="Times New Roman" w:hAnsi="Times New Roman" w:cs="Times New Roman"/>
          <w:sz w:val="24"/>
          <w:szCs w:val="24"/>
        </w:rPr>
      </w:pPr>
      <w:ins w:id="750" w:author="Хайретдинова Галия Динмухаммятовна" w:date="2024-09-06T16:26:00Z">
        <w:del w:id="751" w:author="Степанова Любовь Борисовна" w:date="2024-09-30T11:52:00Z">
          <w:r w:rsidRPr="00EB2603" w:rsidDel="00EB2603">
            <w:rPr>
              <w:rFonts w:ascii="Times New Roman" w:hAnsi="Times New Roman" w:cs="Times New Roman"/>
              <w:b/>
              <w:sz w:val="24"/>
              <w:szCs w:val="24"/>
              <w:rPrChange w:id="752" w:author="Степанова Любовь Борисовна" w:date="2024-09-30T11:4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ТЕРРАСА</w:delText>
          </w:r>
          <w:r w:rsidRPr="00EB2603" w:rsidDel="00EB2603">
            <w:rPr>
              <w:rFonts w:ascii="Times New Roman" w:hAnsi="Times New Roman" w:cs="Times New Roman"/>
              <w:sz w:val="24"/>
              <w:szCs w:val="24"/>
            </w:rPr>
            <w:delText xml:space="preserve"> </w:delText>
          </w:r>
        </w:del>
      </w:ins>
      <w:ins w:id="753" w:author="Хайретдинова Галия Динмухаммятовна" w:date="2024-09-09T13:44:00Z">
        <w:del w:id="754" w:author="Степанова Любовь Борисовна" w:date="2024-09-30T11:52:00Z">
          <w:r w:rsidR="000E292C" w:rsidRPr="00EB2603" w:rsidDel="00EB2603">
            <w:rPr>
              <w:rFonts w:ascii="Times New Roman" w:hAnsi="Times New Roman" w:cs="Times New Roman"/>
              <w:b/>
              <w:sz w:val="24"/>
              <w:szCs w:val="24"/>
              <w:rPrChange w:id="755" w:author="Степанова Любовь Борисовна" w:date="2024-09-30T11:46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>МОП</w:delText>
          </w:r>
        </w:del>
      </w:ins>
      <w:ins w:id="756" w:author="Хайретдинова Галия Динмухаммятовна" w:date="2024-09-06T16:26:00Z">
        <w:del w:id="757" w:author="Степанова Любовь Борисовна" w:date="2024-09-30T14:42:00Z">
          <w:r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– </w:delText>
          </w:r>
        </w:del>
      </w:ins>
      <w:ins w:id="758" w:author="Хайретдинова Галия Динмухаммятовна" w:date="2024-09-06T16:28:00Z">
        <w:del w:id="759" w:author="Степанова Любовь Борисовна" w:date="2024-09-30T14:42:00Z">
          <w:r w:rsidR="001A5F02" w:rsidRPr="006C2A13" w:rsidDel="00403B6A">
            <w:rPr>
              <w:rFonts w:ascii="Times New Roman" w:hAnsi="Times New Roman" w:cs="Times New Roman"/>
              <w:sz w:val="24"/>
              <w:szCs w:val="24"/>
            </w:rPr>
            <w:delText>открытое неотапливаемое помещение,</w:delText>
          </w:r>
        </w:del>
      </w:ins>
      <w:ins w:id="760" w:author="Хайретдинова Галия Динмухаммятовна" w:date="2024-09-06T16:26:00Z">
        <w:del w:id="761" w:author="Степанова Любовь Борисовна" w:date="2024-09-30T14:42:00Z">
          <w:r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</w:delText>
          </w:r>
        </w:del>
      </w:ins>
      <w:ins w:id="762" w:author="Хайретдинова Галия Динмухаммятовна" w:date="2024-09-06T16:28:00Z">
        <w:del w:id="763" w:author="Степанова Любовь Борисовна" w:date="2024-09-30T14:42:00Z">
          <w:r w:rsidR="001A5F02"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расположенное </w:delText>
          </w:r>
        </w:del>
      </w:ins>
      <w:ins w:id="764" w:author="Хайретдинова Галия Динмухаммятовна" w:date="2024-09-06T16:26:00Z">
        <w:del w:id="765" w:author="Степанова Любовь Борисовна" w:date="2024-09-30T14:42:00Z">
          <w:r w:rsidRPr="00D12DE9" w:rsidDel="00403B6A">
            <w:rPr>
              <w:rFonts w:ascii="Times New Roman" w:hAnsi="Times New Roman" w:cs="Times New Roman"/>
              <w:sz w:val="24"/>
              <w:szCs w:val="24"/>
            </w:rPr>
            <w:delText xml:space="preserve">на </w:delText>
          </w:r>
        </w:del>
      </w:ins>
      <w:ins w:id="766" w:author="Хайретдинова Галия Динмухаммятовна" w:date="2024-09-09T13:39:00Z">
        <w:del w:id="767" w:author="Степанова Любовь Борисовна" w:date="2024-09-30T14:42:00Z">
          <w:r w:rsidR="00B15F48" w:rsidRPr="00D12DE9" w:rsidDel="00403B6A">
            <w:rPr>
              <w:rFonts w:ascii="Times New Roman" w:hAnsi="Times New Roman" w:cs="Times New Roman"/>
              <w:sz w:val="24"/>
              <w:szCs w:val="24"/>
            </w:rPr>
            <w:delText>втором</w:delText>
          </w:r>
        </w:del>
      </w:ins>
      <w:ins w:id="768" w:author="Хайретдинова Галия Динмухаммятовна" w:date="2024-09-06T16:26:00Z">
        <w:del w:id="769" w:author="Степанова Любовь Борисовна" w:date="2024-09-30T14:42:00Z">
          <w:r w:rsidRPr="00D12DE9" w:rsidDel="00403B6A">
            <w:rPr>
              <w:rFonts w:ascii="Times New Roman" w:hAnsi="Times New Roman" w:cs="Times New Roman"/>
              <w:sz w:val="24"/>
              <w:szCs w:val="24"/>
            </w:rPr>
            <w:delText xml:space="preserve"> этаже </w:delText>
          </w:r>
        </w:del>
      </w:ins>
      <w:ins w:id="770" w:author="Хайретдинова Галия Динмухаммятовна" w:date="2024-09-06T16:27:00Z">
        <w:del w:id="771" w:author="Степанова Любовь Борисовна" w:date="2024-09-30T14:28:00Z">
          <w:r w:rsidR="001A5F02" w:rsidRPr="00EB2603" w:rsidDel="00524316">
            <w:rPr>
              <w:rFonts w:ascii="Times New Roman" w:hAnsi="Times New Roman" w:cs="Times New Roman"/>
              <w:sz w:val="24"/>
              <w:szCs w:val="24"/>
            </w:rPr>
            <w:delText>всех секци</w:delText>
          </w:r>
        </w:del>
      </w:ins>
      <w:ins w:id="772" w:author="Хайретдинова Галия Динмухаммятовна" w:date="2024-09-06T16:28:00Z">
        <w:del w:id="773" w:author="Степанова Любовь Борисовна" w:date="2024-09-30T14:28:00Z">
          <w:r w:rsidR="001A5F02" w:rsidRPr="00EB2603" w:rsidDel="00524316">
            <w:rPr>
              <w:rFonts w:ascii="Times New Roman" w:hAnsi="Times New Roman" w:cs="Times New Roman"/>
              <w:sz w:val="24"/>
              <w:szCs w:val="24"/>
            </w:rPr>
            <w:delText xml:space="preserve">й </w:delText>
          </w:r>
        </w:del>
      </w:ins>
      <w:ins w:id="774" w:author="Хайретдинова Галия Динмухаммятовна" w:date="2024-09-06T16:26:00Z">
        <w:del w:id="775" w:author="Степанова Любовь Борисовна" w:date="2024-09-30T14:28:00Z">
          <w:r w:rsidRPr="00EB2603" w:rsidDel="00524316">
            <w:rPr>
              <w:rFonts w:ascii="Times New Roman" w:hAnsi="Times New Roman" w:cs="Times New Roman"/>
              <w:sz w:val="24"/>
              <w:szCs w:val="24"/>
            </w:rPr>
            <w:delText>ЖК</w:delText>
          </w:r>
        </w:del>
        <w:del w:id="776" w:author="Степанова Любовь Борисовна" w:date="2024-09-30T14:42:00Z">
          <w:r w:rsidR="001A5F02"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являющееся местом общего пользования</w:delText>
          </w:r>
        </w:del>
      </w:ins>
      <w:ins w:id="777" w:author="Хайретдинова Галия Динмухаммятовна" w:date="2024-09-06T16:29:00Z">
        <w:del w:id="778" w:author="Степанова Любовь Борисовна" w:date="2024-09-30T14:42:00Z">
          <w:r w:rsidR="001A5F02"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и </w:delText>
          </w:r>
        </w:del>
      </w:ins>
      <w:ins w:id="779" w:author="Хайретдинова Галия Динмухаммятовна" w:date="2024-09-06T16:30:00Z">
        <w:del w:id="780" w:author="Степанова Любовь Борисовна" w:date="2024-09-30T14:42:00Z">
          <w:r w:rsidR="001A5F02" w:rsidRPr="006C2A13" w:rsidDel="00403B6A">
            <w:rPr>
              <w:rFonts w:ascii="Times New Roman" w:hAnsi="Times New Roman" w:cs="Times New Roman"/>
              <w:sz w:val="24"/>
              <w:szCs w:val="24"/>
            </w:rPr>
            <w:delText>огранич</w:delText>
          </w:r>
        </w:del>
        <w:del w:id="781" w:author="Степанова Любовь Борисовна" w:date="2024-09-30T14:28:00Z">
          <w:r w:rsidR="001A5F02" w:rsidRPr="00EB2603" w:rsidDel="00524316">
            <w:rPr>
              <w:rFonts w:ascii="Times New Roman" w:hAnsi="Times New Roman" w:cs="Times New Roman"/>
              <w:sz w:val="24"/>
              <w:szCs w:val="24"/>
            </w:rPr>
            <w:delText>ивающейся</w:delText>
          </w:r>
        </w:del>
      </w:ins>
      <w:ins w:id="782" w:author="Хайретдинова Галия Динмухаммятовна" w:date="2024-09-06T16:29:00Z">
        <w:del w:id="783" w:author="Степанова Любовь Борисовна" w:date="2024-09-30T14:42:00Z">
          <w:r w:rsidR="001A5F02" w:rsidRPr="00EB260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по периметру металлической </w:delText>
          </w:r>
        </w:del>
      </w:ins>
      <w:ins w:id="784" w:author="Хайретдинова Галия Динмухаммятовна" w:date="2024-09-06T16:30:00Z">
        <w:del w:id="785" w:author="Степанова Любовь Борисовна" w:date="2024-09-30T14:42:00Z">
          <w:r w:rsidR="001A5F02" w:rsidRPr="00EB2603" w:rsidDel="00403B6A">
            <w:rPr>
              <w:rFonts w:ascii="Times New Roman" w:hAnsi="Times New Roman" w:cs="Times New Roman"/>
              <w:sz w:val="24"/>
              <w:szCs w:val="24"/>
            </w:rPr>
            <w:delText>оградой</w:delText>
          </w:r>
        </w:del>
      </w:ins>
      <w:ins w:id="786" w:author="Хайретдинова Галия Динмухаммятовна" w:date="2024-09-06T16:27:00Z">
        <w:del w:id="787" w:author="Степанова Любовь Борисовна" w:date="2024-09-30T14:42:00Z">
          <w:r w:rsidR="001A5F02" w:rsidRPr="00EB2603" w:rsidDel="00403B6A">
            <w:rPr>
              <w:rFonts w:ascii="Times New Roman" w:hAnsi="Times New Roman" w:cs="Times New Roman"/>
              <w:sz w:val="24"/>
              <w:szCs w:val="24"/>
            </w:rPr>
            <w:delText xml:space="preserve">. </w:delText>
          </w:r>
        </w:del>
      </w:ins>
    </w:p>
    <w:p w14:paraId="2A54D997" w14:textId="38152B9D" w:rsidR="000E292C" w:rsidRPr="00EB2603" w:rsidDel="00403B6A" w:rsidRDefault="000E292C" w:rsidP="000E292C">
      <w:pPr>
        <w:spacing w:after="0"/>
        <w:ind w:firstLine="567"/>
        <w:jc w:val="both"/>
        <w:rPr>
          <w:ins w:id="788" w:author="Хайретдинова Галия Динмухаммятовна" w:date="2024-09-06T16:20:00Z"/>
          <w:del w:id="789" w:author="Степанова Любовь Борисовна" w:date="2024-09-30T14:42:00Z"/>
          <w:rFonts w:ascii="Times New Roman" w:hAnsi="Times New Roman" w:cs="Times New Roman"/>
          <w:sz w:val="24"/>
          <w:szCs w:val="24"/>
        </w:rPr>
      </w:pPr>
      <w:ins w:id="790" w:author="Хайретдинова Галия Динмухаммятовна" w:date="2024-09-09T13:44:00Z">
        <w:del w:id="791" w:author="Степанова Любовь Борисовна" w:date="2024-09-30T14:42:00Z">
          <w:r w:rsidRPr="00EB2603" w:rsidDel="00403B6A">
            <w:rPr>
              <w:rFonts w:ascii="Times New Roman" w:hAnsi="Times New Roman" w:cs="Times New Roman"/>
              <w:b/>
              <w:bCs/>
              <w:sz w:val="24"/>
              <w:szCs w:val="24"/>
              <w:rPrChange w:id="792" w:author="Степанова Любовь Борисовна" w:date="2024-09-30T11:52:00Z">
                <w:rPr>
                  <w:rFonts w:ascii="Times New Roman" w:hAnsi="Times New Roman" w:cs="Times New Roman"/>
                  <w:sz w:val="24"/>
                  <w:szCs w:val="24"/>
                </w:rPr>
              </w:rPrChange>
            </w:rPr>
            <w:delText xml:space="preserve">Терраса </w:delText>
          </w:r>
          <w:r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- открытое неотапливаемое помещение, расположенное на втором этаже </w:delText>
          </w:r>
        </w:del>
        <w:del w:id="793" w:author="Степанова Любовь Борисовна" w:date="2024-09-30T14:29:00Z">
          <w:r w:rsidRPr="00EB2603" w:rsidDel="00524316">
            <w:rPr>
              <w:rFonts w:ascii="Times New Roman" w:hAnsi="Times New Roman" w:cs="Times New Roman"/>
              <w:sz w:val="24"/>
              <w:szCs w:val="24"/>
            </w:rPr>
            <w:delText>ЖК</w:delText>
          </w:r>
        </w:del>
        <w:del w:id="794" w:author="Степанова Любовь Борисовна" w:date="2024-09-30T14:42:00Z">
          <w:r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являющееся</w:delText>
          </w:r>
        </w:del>
      </w:ins>
      <w:ins w:id="795" w:author="Хайретдинова Галия Динмухаммятовна" w:date="2024-09-09T13:45:00Z">
        <w:del w:id="796" w:author="Степанова Любовь Борисовна" w:date="2024-09-30T14:42:00Z">
          <w:r w:rsidRPr="006C2A1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собственностью </w:delText>
          </w:r>
        </w:del>
        <w:del w:id="797" w:author="Степанова Любовь Борисовна" w:date="2024-09-30T14:29:00Z">
          <w:r w:rsidRPr="00EB2603" w:rsidDel="00524316">
            <w:rPr>
              <w:rFonts w:ascii="Times New Roman" w:hAnsi="Times New Roman" w:cs="Times New Roman"/>
              <w:sz w:val="24"/>
              <w:szCs w:val="24"/>
            </w:rPr>
            <w:delText>с</w:delText>
          </w:r>
        </w:del>
        <w:del w:id="798" w:author="Степанова Любовь Борисовна" w:date="2024-09-30T14:42:00Z">
          <w:r w:rsidRPr="00EB2603" w:rsidDel="00403B6A">
            <w:rPr>
              <w:rFonts w:ascii="Times New Roman" w:hAnsi="Times New Roman" w:cs="Times New Roman"/>
              <w:sz w:val="24"/>
              <w:szCs w:val="24"/>
            </w:rPr>
            <w:delText>обственника</w:delText>
          </w:r>
        </w:del>
        <w:del w:id="799" w:author="Степанова Любовь Борисовна" w:date="2024-09-30T14:29:00Z">
          <w:r w:rsidRPr="00EB2603" w:rsidDel="00524316">
            <w:rPr>
              <w:rFonts w:ascii="Times New Roman" w:hAnsi="Times New Roman" w:cs="Times New Roman"/>
              <w:sz w:val="24"/>
              <w:szCs w:val="24"/>
            </w:rPr>
            <w:delText>,</w:delText>
          </w:r>
        </w:del>
        <w:del w:id="800" w:author="Степанова Любовь Борисовна" w:date="2024-09-30T14:42:00Z">
          <w:r w:rsidRPr="00EB2603" w:rsidDel="00403B6A">
            <w:rPr>
              <w:rFonts w:ascii="Times New Roman" w:hAnsi="Times New Roman" w:cs="Times New Roman"/>
              <w:sz w:val="24"/>
              <w:szCs w:val="24"/>
            </w:rPr>
            <w:delText xml:space="preserve"> </w:delText>
          </w:r>
        </w:del>
        <w:del w:id="801" w:author="Степанова Любовь Борисовна" w:date="2024-09-30T14:29:00Z">
          <w:r w:rsidRPr="00EB2603" w:rsidDel="00524316">
            <w:rPr>
              <w:rFonts w:ascii="Times New Roman" w:hAnsi="Times New Roman" w:cs="Times New Roman"/>
              <w:sz w:val="24"/>
              <w:szCs w:val="24"/>
            </w:rPr>
            <w:delText>входящая в план БТИ выписки из ЕГРН</w:delText>
          </w:r>
        </w:del>
      </w:ins>
    </w:p>
    <w:p w14:paraId="73E34BDD" w14:textId="77777777" w:rsidR="00924655" w:rsidRDefault="00924655" w:rsidP="00E86200">
      <w:pPr>
        <w:spacing w:after="0"/>
        <w:ind w:firstLine="567"/>
        <w:jc w:val="both"/>
        <w:rPr>
          <w:ins w:id="802" w:author="Екатерина Шнайдер" w:date="2024-08-22T21:43:00Z"/>
          <w:rFonts w:ascii="Times New Roman" w:hAnsi="Times New Roman" w:cs="Times New Roman"/>
          <w:sz w:val="24"/>
          <w:szCs w:val="24"/>
        </w:rPr>
      </w:pPr>
    </w:p>
    <w:p w14:paraId="2E479681" w14:textId="52612EA1" w:rsidR="009F655C" w:rsidDel="00ED459F" w:rsidRDefault="009F655C" w:rsidP="00E86200">
      <w:pPr>
        <w:spacing w:after="0"/>
        <w:ind w:firstLine="567"/>
        <w:jc w:val="both"/>
        <w:rPr>
          <w:ins w:id="803" w:author="Екатерина Шнайдер" w:date="2024-08-22T21:45:00Z"/>
          <w:del w:id="804" w:author="Хайретдинова Галия Динмухаммятовна" w:date="2024-09-06T16:46:00Z"/>
          <w:rFonts w:ascii="Times New Roman" w:hAnsi="Times New Roman" w:cs="Times New Roman"/>
          <w:sz w:val="24"/>
          <w:szCs w:val="24"/>
        </w:rPr>
      </w:pPr>
      <w:commentRangeStart w:id="805"/>
      <w:ins w:id="806" w:author="Екатерина Шнайдер" w:date="2024-08-22T21:43:00Z">
        <w:del w:id="807" w:author="Хайретдинова Галия Динмухаммятовна" w:date="2024-09-06T16:46:00Z">
          <w:r w:rsidDel="00ED459F">
            <w:rPr>
              <w:rFonts w:ascii="Times New Roman" w:hAnsi="Times New Roman" w:cs="Times New Roman"/>
              <w:sz w:val="24"/>
              <w:szCs w:val="24"/>
            </w:rPr>
            <w:delText>Добавить термин</w:delText>
          </w:r>
        </w:del>
      </w:ins>
      <w:ins w:id="808" w:author="Екатерина Шнайдер" w:date="2024-08-22T21:44:00Z">
        <w:del w:id="809" w:author="Хайретдинова Галия Динмухаммятовна" w:date="2024-09-06T16:46:00Z">
          <w:r w:rsidDel="00ED459F">
            <w:rPr>
              <w:rFonts w:ascii="Times New Roman" w:hAnsi="Times New Roman" w:cs="Times New Roman"/>
              <w:sz w:val="24"/>
              <w:szCs w:val="24"/>
            </w:rPr>
            <w:delText xml:space="preserve"> Лобби, </w:delText>
          </w:r>
        </w:del>
      </w:ins>
      <w:ins w:id="810" w:author="Екатерина Шнайдер" w:date="2024-08-22T21:45:00Z">
        <w:del w:id="811" w:author="Хайретдинова Галия Динмухаммятовна" w:date="2024-09-06T16:46:00Z">
          <w:r w:rsidDel="00ED459F">
            <w:rPr>
              <w:rFonts w:ascii="Times New Roman" w:hAnsi="Times New Roman" w:cs="Times New Roman"/>
              <w:sz w:val="24"/>
              <w:szCs w:val="24"/>
            </w:rPr>
            <w:delText xml:space="preserve">что это место ожидания </w:delText>
          </w:r>
        </w:del>
      </w:ins>
    </w:p>
    <w:p w14:paraId="7C30D2EB" w14:textId="33072247" w:rsidR="009F655C" w:rsidDel="00ED459F" w:rsidRDefault="009F655C" w:rsidP="00E86200">
      <w:pPr>
        <w:spacing w:after="0"/>
        <w:ind w:firstLine="567"/>
        <w:jc w:val="both"/>
        <w:rPr>
          <w:ins w:id="812" w:author="Екатерина Шнайдер" w:date="2024-08-22T21:46:00Z"/>
          <w:del w:id="813" w:author="Хайретдинова Галия Динмухаммятовна" w:date="2024-09-06T16:46:00Z"/>
          <w:rFonts w:ascii="Times New Roman" w:hAnsi="Times New Roman" w:cs="Times New Roman"/>
          <w:sz w:val="24"/>
          <w:szCs w:val="24"/>
        </w:rPr>
      </w:pPr>
      <w:ins w:id="814" w:author="Екатерина Шнайдер" w:date="2024-08-22T21:45:00Z">
        <w:del w:id="815" w:author="Хайретдинова Галия Динмухаммятовна" w:date="2024-09-06T16:46:00Z">
          <w:r w:rsidDel="00ED459F">
            <w:rPr>
              <w:rFonts w:ascii="Times New Roman" w:hAnsi="Times New Roman" w:cs="Times New Roman"/>
              <w:sz w:val="24"/>
              <w:szCs w:val="24"/>
            </w:rPr>
            <w:delText>Добавить те</w:delText>
          </w:r>
        </w:del>
      </w:ins>
      <w:ins w:id="816" w:author="Екатерина Шнайдер" w:date="2024-08-22T21:46:00Z">
        <w:del w:id="817" w:author="Хайретдинова Галия Динмухаммятовна" w:date="2024-09-06T16:46:00Z">
          <w:r w:rsidDel="00ED459F">
            <w:rPr>
              <w:rFonts w:ascii="Times New Roman" w:hAnsi="Times New Roman" w:cs="Times New Roman"/>
              <w:sz w:val="24"/>
              <w:szCs w:val="24"/>
            </w:rPr>
            <w:delText xml:space="preserve">рмин Сотрудник охраны, </w:delText>
          </w:r>
        </w:del>
      </w:ins>
    </w:p>
    <w:p w14:paraId="124FBAEA" w14:textId="5F7A707E" w:rsidR="009F655C" w:rsidRPr="000041A1" w:rsidDel="00ED459F" w:rsidRDefault="009F655C" w:rsidP="00E86200">
      <w:pPr>
        <w:spacing w:after="0"/>
        <w:ind w:firstLine="567"/>
        <w:jc w:val="both"/>
        <w:rPr>
          <w:del w:id="818" w:author="Хайретдинова Галия Динмухаммятовна" w:date="2024-09-06T16:46:00Z"/>
          <w:rFonts w:ascii="Times New Roman" w:hAnsi="Times New Roman" w:cs="Times New Roman"/>
          <w:sz w:val="24"/>
          <w:szCs w:val="24"/>
        </w:rPr>
      </w:pPr>
      <w:ins w:id="819" w:author="Екатерина Шнайдер" w:date="2024-08-22T21:46:00Z">
        <w:del w:id="820" w:author="Хайретдинова Галия Динмухаммятовна" w:date="2024-09-06T16:46:00Z">
          <w:r w:rsidDel="00ED459F">
            <w:rPr>
              <w:rFonts w:ascii="Times New Roman" w:hAnsi="Times New Roman" w:cs="Times New Roman"/>
              <w:sz w:val="24"/>
              <w:szCs w:val="24"/>
            </w:rPr>
            <w:delText>Добавить термин Терраса</w:delText>
          </w:r>
        </w:del>
      </w:ins>
      <w:ins w:id="821" w:author="Екатерина Шнайдер" w:date="2024-08-22T21:47:00Z">
        <w:del w:id="822" w:author="Хайретдинова Галия Динмухаммятовна" w:date="2024-09-06T16:46:00Z">
          <w:r w:rsidDel="00ED459F">
            <w:rPr>
              <w:rFonts w:ascii="Times New Roman" w:hAnsi="Times New Roman" w:cs="Times New Roman"/>
              <w:sz w:val="24"/>
              <w:szCs w:val="24"/>
            </w:rPr>
            <w:delText>, что есть общая терраса, а есть частная</w:delText>
          </w:r>
        </w:del>
      </w:ins>
    </w:p>
    <w:p w14:paraId="7B4578A9" w14:textId="773A8011" w:rsidR="000041A1" w:rsidRPr="000041A1" w:rsidDel="00ED459F" w:rsidRDefault="000041A1" w:rsidP="00E86200">
      <w:pPr>
        <w:spacing w:after="0"/>
        <w:ind w:firstLine="567"/>
        <w:jc w:val="both"/>
        <w:rPr>
          <w:del w:id="823" w:author="Хайретдинова Галия Динмухаммятовна" w:date="2024-09-06T16:46:00Z"/>
          <w:rFonts w:ascii="Times New Roman" w:hAnsi="Times New Roman" w:cs="Times New Roman"/>
          <w:sz w:val="24"/>
          <w:szCs w:val="24"/>
        </w:rPr>
      </w:pPr>
      <w:del w:id="824" w:author="Хайретдинова Галия Динмухаммятовна" w:date="2024-09-06T16:46:00Z">
        <w:r w:rsidRPr="000041A1" w:rsidDel="00ED459F">
          <w:rPr>
            <w:rFonts w:ascii="Times New Roman" w:hAnsi="Times New Roman" w:cs="Times New Roman"/>
            <w:sz w:val="24"/>
            <w:szCs w:val="24"/>
          </w:rPr>
          <w:br w:type="page"/>
        </w:r>
      </w:del>
    </w:p>
    <w:p w14:paraId="3332D259" w14:textId="7378CE3B" w:rsidR="000041A1" w:rsidRPr="000041A1" w:rsidDel="0064635D" w:rsidRDefault="000041A1" w:rsidP="00E86200">
      <w:pPr>
        <w:spacing w:after="0"/>
        <w:ind w:firstLine="567"/>
        <w:jc w:val="both"/>
        <w:rPr>
          <w:del w:id="825" w:author="Степанова Любовь Борисовна" w:date="2024-10-01T09:46:00Z"/>
          <w:rFonts w:ascii="Times New Roman" w:hAnsi="Times New Roman" w:cs="Times New Roman"/>
          <w:b/>
          <w:caps/>
          <w:sz w:val="24"/>
          <w:szCs w:val="24"/>
        </w:rPr>
      </w:pPr>
      <w:del w:id="826" w:author="Степанова Любовь Борисовна" w:date="2024-10-01T09:46:00Z">
        <w:r w:rsidRPr="000041A1" w:rsidDel="0064635D">
          <w:rPr>
            <w:rFonts w:ascii="Times New Roman" w:hAnsi="Times New Roman" w:cs="Times New Roman"/>
            <w:b/>
            <w:sz w:val="24"/>
            <w:szCs w:val="24"/>
          </w:rPr>
          <w:delText xml:space="preserve">3. </w:delText>
        </w:r>
        <w:bookmarkStart w:id="827" w:name="_Toc171700988"/>
        <w:r w:rsidRPr="000041A1" w:rsidDel="0064635D">
          <w:rPr>
            <w:rFonts w:ascii="Times New Roman" w:hAnsi="Times New Roman" w:cs="Times New Roman"/>
            <w:b/>
            <w:caps/>
            <w:sz w:val="24"/>
            <w:szCs w:val="24"/>
          </w:rPr>
          <w:delText>Общие правила проживания в ж</w:delText>
        </w:r>
        <w:r w:rsidR="00E86200" w:rsidDel="0064635D">
          <w:rPr>
            <w:rFonts w:ascii="Times New Roman" w:hAnsi="Times New Roman" w:cs="Times New Roman"/>
            <w:b/>
            <w:caps/>
            <w:sz w:val="24"/>
            <w:szCs w:val="24"/>
          </w:rPr>
          <w:delText>К</w:delText>
        </w:r>
        <w:bookmarkEnd w:id="827"/>
      </w:del>
    </w:p>
    <w:p w14:paraId="2E320C17" w14:textId="17BAB324" w:rsidR="0064635D" w:rsidRDefault="0064635D" w:rsidP="0064635D">
      <w:pPr>
        <w:spacing w:after="0"/>
        <w:ind w:firstLine="567"/>
        <w:jc w:val="both"/>
        <w:rPr>
          <w:ins w:id="828" w:author="Степанова Любовь Борисовна" w:date="2024-10-01T09:46:00Z"/>
          <w:rFonts w:ascii="Times New Roman" w:hAnsi="Times New Roman" w:cs="Times New Roman"/>
          <w:b/>
          <w:sz w:val="24"/>
          <w:szCs w:val="24"/>
        </w:rPr>
      </w:pPr>
      <w:ins w:id="829" w:author="Степанова Любовь Борисовна" w:date="2024-10-01T09:46:00Z">
        <w:r>
          <w:rPr>
            <w:rFonts w:ascii="Times New Roman" w:hAnsi="Times New Roman" w:cs="Times New Roman"/>
            <w:b/>
            <w:sz w:val="24"/>
            <w:szCs w:val="24"/>
          </w:rPr>
          <w:t>2</w:t>
        </w:r>
      </w:ins>
      <w:ins w:id="830" w:author="Степанова Любовь Борисовна" w:date="2024-10-01T09:45:00Z">
        <w:r w:rsidRPr="000041A1">
          <w:rPr>
            <w:rFonts w:ascii="Times New Roman" w:hAnsi="Times New Roman" w:cs="Times New Roman"/>
            <w:b/>
            <w:sz w:val="24"/>
            <w:szCs w:val="24"/>
          </w:rPr>
          <w:t>. ОБЩИЕ ПОЛОЖЕНИЯ</w:t>
        </w:r>
      </w:ins>
      <w:ins w:id="831" w:author="Степанова Любовь Борисовна" w:date="2024-10-01T09:46:00Z">
        <w:r>
          <w:rPr>
            <w:rFonts w:ascii="Times New Roman" w:hAnsi="Times New Roman" w:cs="Times New Roman"/>
            <w:b/>
            <w:sz w:val="24"/>
            <w:szCs w:val="24"/>
          </w:rPr>
          <w:t>.</w:t>
        </w:r>
      </w:ins>
    </w:p>
    <w:p w14:paraId="70772B17" w14:textId="77777777" w:rsidR="0064635D" w:rsidRPr="000041A1" w:rsidRDefault="0064635D" w:rsidP="00650074">
      <w:pPr>
        <w:spacing w:after="0"/>
        <w:ind w:firstLine="567"/>
        <w:jc w:val="both"/>
        <w:rPr>
          <w:ins w:id="832" w:author="Степанова Любовь Борисовна" w:date="2024-10-01T09:45:00Z"/>
          <w:rFonts w:ascii="Times New Roman" w:hAnsi="Times New Roman" w:cs="Times New Roman"/>
          <w:b/>
          <w:sz w:val="24"/>
          <w:szCs w:val="24"/>
        </w:rPr>
      </w:pPr>
    </w:p>
    <w:p w14:paraId="538D198D" w14:textId="30BF6C0C" w:rsidR="008113D1" w:rsidRPr="008113D1" w:rsidRDefault="002A366A" w:rsidP="00650074">
      <w:pPr>
        <w:spacing w:after="0"/>
        <w:ind w:firstLine="567"/>
        <w:jc w:val="both"/>
        <w:rPr>
          <w:ins w:id="833" w:author="Степанова Любовь Борисовна" w:date="2024-10-02T12:35:00Z"/>
          <w:rFonts w:ascii="Times New Roman" w:hAnsi="Times New Roman" w:cs="Times New Roman"/>
          <w:sz w:val="24"/>
          <w:szCs w:val="24"/>
          <w:rPrChange w:id="834" w:author="Степанова Любовь Борисовна" w:date="2024-10-02T12:37:00Z">
            <w:rPr>
              <w:ins w:id="835" w:author="Степанова Любовь Борисовна" w:date="2024-10-02T12:35:00Z"/>
            </w:rPr>
          </w:rPrChange>
        </w:rPr>
      </w:pPr>
      <w:ins w:id="836" w:author="Степанова Любовь Борисовна" w:date="2024-10-02T12:07:00Z">
        <w:r w:rsidRPr="008113D1">
          <w:rPr>
            <w:rFonts w:ascii="Times New Roman" w:hAnsi="Times New Roman" w:cs="Times New Roman"/>
            <w:sz w:val="24"/>
            <w:szCs w:val="24"/>
            <w:rPrChange w:id="837" w:author="Степанова Любовь Борисовна" w:date="2024-10-02T12:37:00Z">
              <w:rPr/>
            </w:rPrChange>
          </w:rPr>
          <w:t>2.1.</w:t>
        </w:r>
      </w:ins>
      <w:ins w:id="838" w:author="Степанова Любовь Борисовна" w:date="2024-10-02T12:35:00Z">
        <w:r w:rsidR="008113D1" w:rsidRPr="008113D1">
          <w:rPr>
            <w:rFonts w:ascii="Times New Roman" w:hAnsi="Times New Roman" w:cs="Times New Roman"/>
            <w:sz w:val="24"/>
            <w:szCs w:val="24"/>
            <w:rPrChange w:id="839" w:author="Степанова Любовь Борисовна" w:date="2024-10-02T12:37:00Z">
              <w:rPr/>
            </w:rPrChange>
          </w:rPr>
          <w:t xml:space="preserve"> Цель Правил – построить вза</w:t>
        </w:r>
      </w:ins>
      <w:ins w:id="840" w:author="Степанова Любовь Борисовна" w:date="2024-10-02T12:36:00Z">
        <w:r w:rsidR="008113D1" w:rsidRPr="008113D1">
          <w:rPr>
            <w:rFonts w:ascii="Times New Roman" w:hAnsi="Times New Roman" w:cs="Times New Roman"/>
            <w:sz w:val="24"/>
            <w:szCs w:val="24"/>
            <w:rPrChange w:id="841" w:author="Степанова Любовь Борисовна" w:date="2024-10-02T12:37:00Z">
              <w:rPr/>
            </w:rPrChange>
          </w:rPr>
          <w:t>имоотношения с</w:t>
        </w:r>
      </w:ins>
      <w:ins w:id="842" w:author="Степанова Любовь Борисовна" w:date="2024-10-02T12:35:00Z">
        <w:r w:rsidR="008113D1" w:rsidRPr="008113D1">
          <w:rPr>
            <w:rFonts w:ascii="Times New Roman" w:hAnsi="Times New Roman" w:cs="Times New Roman"/>
            <w:sz w:val="24"/>
            <w:szCs w:val="24"/>
            <w:rPrChange w:id="843" w:author="Степанова Любовь Борисовна" w:date="2024-10-02T12:37:00Z">
              <w:rPr/>
            </w:rPrChange>
          </w:rPr>
          <w:t>обственников на принципах равенства и обеспечения баланса интересов всех собственников для благоприятного, комфортного и безопасного проживания.</w:t>
        </w:r>
      </w:ins>
    </w:p>
    <w:p w14:paraId="45BD6C90" w14:textId="7D6E9A1F" w:rsidR="002B4A86" w:rsidRPr="00BC30DA" w:rsidRDefault="008113D1" w:rsidP="00650074">
      <w:pPr>
        <w:spacing w:after="0"/>
        <w:ind w:firstLine="567"/>
        <w:jc w:val="both"/>
        <w:rPr>
          <w:ins w:id="844" w:author="Степанова Любовь Борисовна" w:date="2024-10-02T11:31:00Z"/>
          <w:rFonts w:ascii="Times New Roman" w:hAnsi="Times New Roman" w:cs="Times New Roman"/>
          <w:sz w:val="24"/>
          <w:szCs w:val="24"/>
          <w:rPrChange w:id="845" w:author="Степанова Любовь Борисовна" w:date="2024-10-02T12:02:00Z">
            <w:rPr>
              <w:ins w:id="846" w:author="Степанова Любовь Борисовна" w:date="2024-10-02T11:31:00Z"/>
            </w:rPr>
          </w:rPrChange>
        </w:rPr>
      </w:pPr>
      <w:ins w:id="847" w:author="Степанова Любовь Борисовна" w:date="2024-10-02T12:36:00Z">
        <w:r>
          <w:rPr>
            <w:rFonts w:ascii="Times New Roman" w:hAnsi="Times New Roman" w:cs="Times New Roman"/>
            <w:sz w:val="24"/>
            <w:szCs w:val="24"/>
          </w:rPr>
          <w:t>2.2</w:t>
        </w:r>
      </w:ins>
      <w:ins w:id="848" w:author="Степанова Любовь Борисовна" w:date="2024-10-02T12:37:00Z">
        <w:r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commentRangeStart w:id="849"/>
      <w:ins w:id="850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851" w:author="Степанова Любовь Борисовна" w:date="2024-10-02T12:02:00Z">
              <w:rPr/>
            </w:rPrChange>
          </w:rPr>
          <w:t xml:space="preserve">Настоящие Правила являются документом, регламентирующим внутренний распорядок </w:t>
        </w:r>
      </w:ins>
      <w:ins w:id="852" w:author="Степанова Любовь Борисовна" w:date="2024-10-01T09:47:00Z">
        <w:r w:rsidR="0064635D" w:rsidRPr="00BC30DA">
          <w:rPr>
            <w:rFonts w:ascii="Times New Roman" w:hAnsi="Times New Roman" w:cs="Times New Roman"/>
            <w:sz w:val="24"/>
            <w:szCs w:val="24"/>
            <w:rPrChange w:id="853" w:author="Степанова Любовь Борисовна" w:date="2024-10-02T12:02:00Z">
              <w:rPr/>
            </w:rPrChange>
          </w:rPr>
          <w:t xml:space="preserve">Комплекса, </w:t>
        </w:r>
      </w:ins>
      <w:ins w:id="854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855" w:author="Степанова Любовь Борисовна" w:date="2024-10-02T12:02:00Z">
              <w:rPr/>
            </w:rPrChange>
          </w:rPr>
          <w:t>а также порядок построения взаимоотношений между собственниками</w:t>
        </w:r>
      </w:ins>
      <w:ins w:id="856" w:author="Степанова Любовь Борисовна" w:date="2024-10-01T09:47:00Z">
        <w:r w:rsidR="0064635D" w:rsidRPr="00BC30DA">
          <w:rPr>
            <w:rFonts w:ascii="Times New Roman" w:hAnsi="Times New Roman" w:cs="Times New Roman"/>
            <w:sz w:val="24"/>
            <w:szCs w:val="24"/>
            <w:rPrChange w:id="857" w:author="Степанова Любовь Борисовна" w:date="2024-10-02T12:02:00Z">
              <w:rPr/>
            </w:rPrChange>
          </w:rPr>
          <w:t xml:space="preserve">, </w:t>
        </w:r>
      </w:ins>
      <w:ins w:id="858" w:author="Степанова Любовь Борисовна" w:date="2024-10-02T12:09:00Z">
        <w:r w:rsidR="002A366A">
          <w:rPr>
            <w:rFonts w:ascii="Times New Roman" w:hAnsi="Times New Roman" w:cs="Times New Roman"/>
            <w:sz w:val="24"/>
            <w:szCs w:val="24"/>
          </w:rPr>
          <w:t>членами их семей, лицами,</w:t>
        </w:r>
        <w:r w:rsidR="002A366A" w:rsidRPr="000041A1">
          <w:rPr>
            <w:rFonts w:ascii="Times New Roman" w:hAnsi="Times New Roman" w:cs="Times New Roman"/>
            <w:sz w:val="24"/>
            <w:szCs w:val="24"/>
          </w:rPr>
          <w:t xml:space="preserve"> постоянно</w:t>
        </w:r>
        <w:r w:rsidR="002A366A">
          <w:rPr>
            <w:rFonts w:ascii="Times New Roman" w:hAnsi="Times New Roman" w:cs="Times New Roman"/>
            <w:sz w:val="24"/>
            <w:szCs w:val="24"/>
          </w:rPr>
          <w:t xml:space="preserve"> с ними </w:t>
        </w:r>
        <w:r w:rsidR="002A366A" w:rsidRPr="000041A1">
          <w:rPr>
            <w:rFonts w:ascii="Times New Roman" w:hAnsi="Times New Roman" w:cs="Times New Roman"/>
            <w:sz w:val="24"/>
            <w:szCs w:val="24"/>
          </w:rPr>
          <w:t>проживающи</w:t>
        </w:r>
      </w:ins>
      <w:ins w:id="859" w:author="Степанова Любовь Борисовна" w:date="2024-10-02T12:11:00Z">
        <w:r w:rsidR="002A366A">
          <w:rPr>
            <w:rFonts w:ascii="Times New Roman" w:hAnsi="Times New Roman" w:cs="Times New Roman"/>
            <w:sz w:val="24"/>
            <w:szCs w:val="24"/>
          </w:rPr>
          <w:t>ми</w:t>
        </w:r>
      </w:ins>
      <w:ins w:id="860" w:author="Степанова Любовь Борисовна" w:date="2024-10-02T12:09:00Z">
        <w:r w:rsidR="002A366A" w:rsidRPr="000041A1">
          <w:rPr>
            <w:rFonts w:ascii="Times New Roman" w:hAnsi="Times New Roman" w:cs="Times New Roman"/>
            <w:sz w:val="24"/>
            <w:szCs w:val="24"/>
          </w:rPr>
          <w:t>, други</w:t>
        </w:r>
      </w:ins>
      <w:ins w:id="861" w:author="Степанова Любовь Борисовна" w:date="2024-10-02T12:12:00Z">
        <w:r w:rsidR="007911FA">
          <w:rPr>
            <w:rFonts w:ascii="Times New Roman" w:hAnsi="Times New Roman" w:cs="Times New Roman"/>
            <w:sz w:val="24"/>
            <w:szCs w:val="24"/>
          </w:rPr>
          <w:t>ми</w:t>
        </w:r>
      </w:ins>
      <w:ins w:id="862" w:author="Степанова Любовь Борисовна" w:date="2024-10-02T12:09:00Z">
        <w:r w:rsidR="002A366A" w:rsidRPr="000041A1">
          <w:rPr>
            <w:rFonts w:ascii="Times New Roman" w:hAnsi="Times New Roman" w:cs="Times New Roman"/>
            <w:sz w:val="24"/>
            <w:szCs w:val="24"/>
          </w:rPr>
          <w:t xml:space="preserve"> лиц</w:t>
        </w:r>
      </w:ins>
      <w:ins w:id="863" w:author="Степанова Любовь Борисовна" w:date="2024-10-02T12:12:00Z">
        <w:r w:rsidR="007911FA">
          <w:rPr>
            <w:rFonts w:ascii="Times New Roman" w:hAnsi="Times New Roman" w:cs="Times New Roman"/>
            <w:sz w:val="24"/>
            <w:szCs w:val="24"/>
          </w:rPr>
          <w:t>ами</w:t>
        </w:r>
      </w:ins>
      <w:ins w:id="864" w:author="Степанова Любовь Борисовна" w:date="2024-10-02T12:09:00Z">
        <w:r w:rsidR="002A366A" w:rsidRPr="000041A1">
          <w:rPr>
            <w:rFonts w:ascii="Times New Roman" w:hAnsi="Times New Roman" w:cs="Times New Roman"/>
            <w:sz w:val="24"/>
            <w:szCs w:val="24"/>
          </w:rPr>
          <w:t xml:space="preserve"> (гост</w:t>
        </w:r>
      </w:ins>
      <w:ins w:id="865" w:author="Степанова Любовь Борисовна" w:date="2024-10-02T12:13:00Z">
        <w:r w:rsidR="007911FA">
          <w:rPr>
            <w:rFonts w:ascii="Times New Roman" w:hAnsi="Times New Roman" w:cs="Times New Roman"/>
            <w:sz w:val="24"/>
            <w:szCs w:val="24"/>
          </w:rPr>
          <w:t>и</w:t>
        </w:r>
      </w:ins>
      <w:ins w:id="866" w:author="Степанова Любовь Борисовна" w:date="2024-10-02T12:09:00Z">
        <w:r w:rsidR="002A366A" w:rsidRPr="000041A1">
          <w:rPr>
            <w:rFonts w:ascii="Times New Roman" w:hAnsi="Times New Roman" w:cs="Times New Roman"/>
            <w:sz w:val="24"/>
            <w:szCs w:val="24"/>
          </w:rPr>
          <w:t>, доверенны</w:t>
        </w:r>
      </w:ins>
      <w:ins w:id="867" w:author="Степанова Любовь Борисовна" w:date="2024-10-02T12:13:00Z">
        <w:r w:rsidR="007911FA">
          <w:rPr>
            <w:rFonts w:ascii="Times New Roman" w:hAnsi="Times New Roman" w:cs="Times New Roman"/>
            <w:sz w:val="24"/>
            <w:szCs w:val="24"/>
          </w:rPr>
          <w:t>е</w:t>
        </w:r>
      </w:ins>
      <w:ins w:id="868" w:author="Степанова Любовь Борисовна" w:date="2024-10-02T12:09:00Z">
        <w:r w:rsidR="002A366A" w:rsidRPr="000041A1">
          <w:rPr>
            <w:rFonts w:ascii="Times New Roman" w:hAnsi="Times New Roman" w:cs="Times New Roman"/>
            <w:sz w:val="24"/>
            <w:szCs w:val="24"/>
          </w:rPr>
          <w:t xml:space="preserve"> лиц</w:t>
        </w:r>
      </w:ins>
      <w:ins w:id="869" w:author="Степанова Любовь Борисовна" w:date="2024-10-02T12:13:00Z">
        <w:r w:rsidR="007911FA">
          <w:rPr>
            <w:rFonts w:ascii="Times New Roman" w:hAnsi="Times New Roman" w:cs="Times New Roman"/>
            <w:sz w:val="24"/>
            <w:szCs w:val="24"/>
          </w:rPr>
          <w:t>а</w:t>
        </w:r>
      </w:ins>
      <w:ins w:id="870" w:author="Степанова Любовь Борисовна" w:date="2024-10-02T12:09:00Z">
        <w:r w:rsidR="002A366A" w:rsidRPr="000041A1">
          <w:rPr>
            <w:rFonts w:ascii="Times New Roman" w:hAnsi="Times New Roman" w:cs="Times New Roman"/>
            <w:sz w:val="24"/>
            <w:szCs w:val="24"/>
          </w:rPr>
          <w:t xml:space="preserve">, </w:t>
        </w:r>
      </w:ins>
      <w:ins w:id="871" w:author="Степанова Любовь Борисовна" w:date="2024-10-02T12:13:00Z">
        <w:r w:rsidR="007911FA">
          <w:rPr>
            <w:rFonts w:ascii="Times New Roman" w:hAnsi="Times New Roman" w:cs="Times New Roman"/>
            <w:sz w:val="24"/>
            <w:szCs w:val="24"/>
          </w:rPr>
          <w:t>посетители</w:t>
        </w:r>
      </w:ins>
      <w:ins w:id="872" w:author="Степанова Любовь Борисовна" w:date="2024-10-02T12:12:00Z">
        <w:r w:rsidR="002A366A">
          <w:rPr>
            <w:rFonts w:ascii="Times New Roman" w:hAnsi="Times New Roman" w:cs="Times New Roman"/>
            <w:sz w:val="24"/>
            <w:szCs w:val="24"/>
          </w:rPr>
          <w:t xml:space="preserve">, </w:t>
        </w:r>
      </w:ins>
      <w:ins w:id="873" w:author="Степанова Любовь Борисовна" w:date="2024-10-02T12:09:00Z">
        <w:r w:rsidR="002A366A" w:rsidRPr="000041A1">
          <w:rPr>
            <w:rFonts w:ascii="Times New Roman" w:hAnsi="Times New Roman" w:cs="Times New Roman"/>
            <w:sz w:val="24"/>
            <w:szCs w:val="24"/>
          </w:rPr>
          <w:t>обслуживающ</w:t>
        </w:r>
      </w:ins>
      <w:ins w:id="874" w:author="Степанова Любовь Борисовна" w:date="2024-10-02T12:13:00Z">
        <w:r w:rsidR="007911FA">
          <w:rPr>
            <w:rFonts w:ascii="Times New Roman" w:hAnsi="Times New Roman" w:cs="Times New Roman"/>
            <w:sz w:val="24"/>
            <w:szCs w:val="24"/>
          </w:rPr>
          <w:t>ий</w:t>
        </w:r>
      </w:ins>
      <w:ins w:id="875" w:author="Степанова Любовь Борисовна" w:date="2024-10-02T12:09:00Z">
        <w:r w:rsidR="002A366A" w:rsidRPr="000041A1">
          <w:rPr>
            <w:rFonts w:ascii="Times New Roman" w:hAnsi="Times New Roman" w:cs="Times New Roman"/>
            <w:sz w:val="24"/>
            <w:szCs w:val="24"/>
          </w:rPr>
          <w:t xml:space="preserve"> персонал, рабочи</w:t>
        </w:r>
      </w:ins>
      <w:ins w:id="876" w:author="Степанова Любовь Борисовна" w:date="2024-10-02T12:13:00Z">
        <w:r w:rsidR="007911FA">
          <w:rPr>
            <w:rFonts w:ascii="Times New Roman" w:hAnsi="Times New Roman" w:cs="Times New Roman"/>
            <w:sz w:val="24"/>
            <w:szCs w:val="24"/>
          </w:rPr>
          <w:t>е</w:t>
        </w:r>
      </w:ins>
      <w:ins w:id="877" w:author="Степанова Любовь Борисовна" w:date="2024-10-02T12:09:00Z">
        <w:r w:rsidR="002A366A" w:rsidRPr="000041A1">
          <w:rPr>
            <w:rFonts w:ascii="Times New Roman" w:hAnsi="Times New Roman" w:cs="Times New Roman"/>
            <w:sz w:val="24"/>
            <w:szCs w:val="24"/>
          </w:rPr>
          <w:t xml:space="preserve"> и т.д.),</w:t>
        </w:r>
      </w:ins>
      <w:ins w:id="878" w:author="Степанова Любовь Борисовна" w:date="2024-10-02T12:13:00Z">
        <w:r w:rsidR="007911FA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879" w:author="Степанова Любовь Борисовна" w:date="2024-10-02T12:09:00Z">
        <w:r w:rsidR="002A366A" w:rsidRPr="000041A1">
          <w:rPr>
            <w:rFonts w:ascii="Times New Roman" w:hAnsi="Times New Roman" w:cs="Times New Roman"/>
            <w:sz w:val="24"/>
            <w:szCs w:val="24"/>
          </w:rPr>
          <w:t xml:space="preserve">находящихся на территории </w:t>
        </w:r>
        <w:del w:id="880" w:author="Зыков Олег Викторович" w:date="2024-10-17T11:07:00Z">
          <w:r w:rsidR="002A366A" w:rsidRPr="000041A1" w:rsidDel="002F462C">
            <w:rPr>
              <w:rFonts w:ascii="Times New Roman" w:hAnsi="Times New Roman" w:cs="Times New Roman"/>
              <w:sz w:val="24"/>
              <w:szCs w:val="24"/>
            </w:rPr>
            <w:delText>ЖК</w:delText>
          </w:r>
        </w:del>
      </w:ins>
      <w:ins w:id="881" w:author="Зыков Олег Викторович" w:date="2024-10-17T11:07:00Z">
        <w:r w:rsidR="002F462C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ins w:id="882" w:author="Степанова Любовь Борисовна" w:date="2024-10-02T12:09:00Z">
        <w:r w:rsidR="002A366A" w:rsidRPr="000041A1">
          <w:rPr>
            <w:rFonts w:ascii="Times New Roman" w:hAnsi="Times New Roman" w:cs="Times New Roman"/>
            <w:sz w:val="24"/>
            <w:szCs w:val="24"/>
          </w:rPr>
          <w:t xml:space="preserve"> по приглашению собственников, </w:t>
        </w:r>
      </w:ins>
      <w:ins w:id="883" w:author="Степанова Любовь Борисовна" w:date="2024-10-02T12:14:00Z">
        <w:r w:rsidR="007911FA">
          <w:rPr>
            <w:rFonts w:ascii="Times New Roman" w:hAnsi="Times New Roman" w:cs="Times New Roman"/>
            <w:sz w:val="24"/>
            <w:szCs w:val="24"/>
          </w:rPr>
          <w:t xml:space="preserve">управляющей организацией, ее подрядчиками, </w:t>
        </w:r>
      </w:ins>
      <w:ins w:id="884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885" w:author="Степанова Любовь Борисовна" w:date="2024-10-02T12:02:00Z">
              <w:rPr/>
            </w:rPrChange>
          </w:rPr>
          <w:t>связанных с</w:t>
        </w:r>
      </w:ins>
      <w:ins w:id="886" w:author="Степанова Любовь Борисовна" w:date="2024-10-02T11:31:00Z">
        <w:r w:rsidR="002B4A86" w:rsidRPr="00BC30DA">
          <w:rPr>
            <w:rFonts w:ascii="Times New Roman" w:hAnsi="Times New Roman" w:cs="Times New Roman"/>
            <w:sz w:val="24"/>
            <w:szCs w:val="24"/>
            <w:rPrChange w:id="887" w:author="Степанова Любовь Борисовна" w:date="2024-10-02T12:02:00Z">
              <w:rPr/>
            </w:rPrChange>
          </w:rPr>
          <w:t>:</w:t>
        </w:r>
      </w:ins>
    </w:p>
    <w:p w14:paraId="5D86A928" w14:textId="0112FD6B" w:rsidR="00BC30DA" w:rsidRPr="00BC30DA" w:rsidRDefault="002B4A86">
      <w:pPr>
        <w:spacing w:after="0"/>
        <w:ind w:firstLine="567"/>
        <w:jc w:val="both"/>
        <w:rPr>
          <w:ins w:id="888" w:author="Степанова Любовь Борисовна" w:date="2024-10-02T11:52:00Z"/>
          <w:rFonts w:ascii="Times New Roman" w:hAnsi="Times New Roman" w:cs="Times New Roman"/>
          <w:sz w:val="24"/>
          <w:szCs w:val="24"/>
          <w:rPrChange w:id="889" w:author="Степанова Любовь Борисовна" w:date="2024-10-02T12:02:00Z">
            <w:rPr>
              <w:ins w:id="890" w:author="Степанова Любовь Борисовна" w:date="2024-10-02T11:52:00Z"/>
            </w:rPr>
          </w:rPrChange>
        </w:rPr>
        <w:pPrChange w:id="891" w:author="Степанова Любовь Борисовна" w:date="2024-10-02T12:32:00Z">
          <w:pPr>
            <w:spacing w:after="0"/>
            <w:ind w:left="567"/>
            <w:jc w:val="both"/>
          </w:pPr>
        </w:pPrChange>
      </w:pPr>
      <w:ins w:id="892" w:author="Степанова Любовь Борисовна" w:date="2024-10-02T11:31:00Z">
        <w:r w:rsidRPr="00BC30DA">
          <w:rPr>
            <w:rFonts w:ascii="Times New Roman" w:hAnsi="Times New Roman" w:cs="Times New Roman"/>
            <w:sz w:val="24"/>
            <w:szCs w:val="24"/>
            <w:rPrChange w:id="893" w:author="Степанова Любовь Борисовна" w:date="2024-10-02T12:02:00Z">
              <w:rPr/>
            </w:rPrChange>
          </w:rPr>
          <w:t>-</w:t>
        </w:r>
      </w:ins>
      <w:ins w:id="894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895" w:author="Степанова Любовь Борисовна" w:date="2024-10-02T12:02:00Z">
              <w:rPr/>
            </w:rPrChange>
          </w:rPr>
          <w:t xml:space="preserve">использованием жилых, </w:t>
        </w:r>
      </w:ins>
      <w:ins w:id="896" w:author="Степанова Любовь Борисовна" w:date="2024-10-02T11:55:00Z">
        <w:r w:rsidR="00BC30DA" w:rsidRPr="00BC30DA">
          <w:rPr>
            <w:rFonts w:ascii="Times New Roman" w:hAnsi="Times New Roman" w:cs="Times New Roman"/>
            <w:sz w:val="24"/>
            <w:szCs w:val="24"/>
            <w:rPrChange w:id="897" w:author="Степанова Любовь Борисовна" w:date="2024-10-02T12:02:00Z">
              <w:rPr/>
            </w:rPrChange>
          </w:rPr>
          <w:t xml:space="preserve">нежилых, </w:t>
        </w:r>
      </w:ins>
      <w:ins w:id="898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899" w:author="Степанова Любовь Борисовна" w:date="2024-10-02T12:02:00Z">
              <w:rPr/>
            </w:rPrChange>
          </w:rPr>
          <w:t>арендуемых помещений, зон общего пользования и прилегающей к МКД территории</w:t>
        </w:r>
      </w:ins>
      <w:ins w:id="900" w:author="Степанова Любовь Борисовна" w:date="2024-10-02T11:52:00Z">
        <w:r w:rsidR="00BC30DA" w:rsidRPr="00BC30DA">
          <w:rPr>
            <w:rFonts w:ascii="Times New Roman" w:hAnsi="Times New Roman" w:cs="Times New Roman"/>
            <w:sz w:val="24"/>
            <w:szCs w:val="24"/>
            <w:rPrChange w:id="901" w:author="Степанова Любовь Борисовна" w:date="2024-10-02T12:02:00Z">
              <w:rPr/>
            </w:rPrChange>
          </w:rPr>
          <w:t>;</w:t>
        </w:r>
      </w:ins>
    </w:p>
    <w:p w14:paraId="2FF77961" w14:textId="1A525683" w:rsidR="00BC30DA" w:rsidRPr="00BC30DA" w:rsidRDefault="00BC30DA">
      <w:pPr>
        <w:spacing w:after="0"/>
        <w:ind w:firstLine="567"/>
        <w:jc w:val="both"/>
        <w:rPr>
          <w:ins w:id="902" w:author="Степанова Любовь Борисовна" w:date="2024-10-02T11:57:00Z"/>
          <w:rFonts w:ascii="Times New Roman" w:hAnsi="Times New Roman" w:cs="Times New Roman"/>
          <w:sz w:val="24"/>
          <w:szCs w:val="24"/>
          <w:rPrChange w:id="903" w:author="Степанова Любовь Борисовна" w:date="2024-10-02T12:02:00Z">
            <w:rPr>
              <w:ins w:id="904" w:author="Степанова Любовь Борисовна" w:date="2024-10-02T11:57:00Z"/>
            </w:rPr>
          </w:rPrChange>
        </w:rPr>
        <w:pPrChange w:id="905" w:author="Степанова Любовь Борисовна" w:date="2024-10-02T12:32:00Z">
          <w:pPr>
            <w:spacing w:after="0"/>
            <w:ind w:left="567"/>
            <w:jc w:val="both"/>
          </w:pPr>
        </w:pPrChange>
      </w:pPr>
      <w:ins w:id="906" w:author="Степанова Любовь Борисовна" w:date="2024-10-02T11:52:00Z">
        <w:r w:rsidRPr="00BC30DA">
          <w:rPr>
            <w:rFonts w:ascii="Times New Roman" w:hAnsi="Times New Roman" w:cs="Times New Roman"/>
            <w:sz w:val="24"/>
            <w:szCs w:val="24"/>
            <w:rPrChange w:id="907" w:author="Степанова Любовь Борисовна" w:date="2024-10-02T12:02:00Z">
              <w:rPr/>
            </w:rPrChange>
          </w:rPr>
          <w:t>-</w:t>
        </w:r>
      </w:ins>
      <w:ins w:id="908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909" w:author="Степанова Любовь Борисовна" w:date="2024-10-02T12:02:00Z">
              <w:rPr/>
            </w:rPrChange>
          </w:rPr>
          <w:t>эксплуатаци</w:t>
        </w:r>
      </w:ins>
      <w:ins w:id="910" w:author="Степанова Любовь Борисовна" w:date="2024-10-02T11:59:00Z">
        <w:r w:rsidRPr="00BC30DA">
          <w:rPr>
            <w:rFonts w:ascii="Times New Roman" w:hAnsi="Times New Roman" w:cs="Times New Roman"/>
            <w:sz w:val="24"/>
            <w:szCs w:val="24"/>
            <w:rPrChange w:id="911" w:author="Степанова Любовь Борисовна" w:date="2024-10-02T12:02:00Z">
              <w:rPr/>
            </w:rPrChange>
          </w:rPr>
          <w:t>ей</w:t>
        </w:r>
      </w:ins>
      <w:ins w:id="912" w:author="Степанова Любовь Борисовна" w:date="2024-10-02T12:00:00Z">
        <w:r w:rsidRPr="00BC30DA">
          <w:rPr>
            <w:rFonts w:ascii="Times New Roman" w:hAnsi="Times New Roman" w:cs="Times New Roman"/>
            <w:sz w:val="24"/>
            <w:szCs w:val="24"/>
            <w:rPrChange w:id="913" w:author="Степанова Любовь Борисовна" w:date="2024-10-02T12:02:00Z">
              <w:rPr/>
            </w:rPrChange>
          </w:rPr>
          <w:t xml:space="preserve"> и р</w:t>
        </w:r>
      </w:ins>
      <w:ins w:id="914" w:author="Степанова Любовь Борисовна" w:date="2024-10-02T12:07:00Z">
        <w:r w:rsidR="002A366A">
          <w:rPr>
            <w:rFonts w:ascii="Times New Roman" w:hAnsi="Times New Roman" w:cs="Times New Roman"/>
            <w:sz w:val="24"/>
            <w:szCs w:val="24"/>
          </w:rPr>
          <w:t>е</w:t>
        </w:r>
      </w:ins>
      <w:ins w:id="915" w:author="Степанова Любовь Борисовна" w:date="2024-10-02T12:00:00Z">
        <w:r w:rsidRPr="00BC30DA">
          <w:rPr>
            <w:rFonts w:ascii="Times New Roman" w:hAnsi="Times New Roman" w:cs="Times New Roman"/>
            <w:sz w:val="24"/>
            <w:szCs w:val="24"/>
            <w:rPrChange w:id="916" w:author="Степанова Любовь Борисовна" w:date="2024-10-02T12:02:00Z">
              <w:rPr/>
            </w:rPrChange>
          </w:rPr>
          <w:t>монтом</w:t>
        </w:r>
      </w:ins>
      <w:ins w:id="917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918" w:author="Степанова Любовь Борисовна" w:date="2024-10-02T12:02:00Z">
              <w:rPr/>
            </w:rPrChange>
          </w:rPr>
          <w:t xml:space="preserve"> коммуник</w:t>
        </w:r>
        <w:commentRangeEnd w:id="849"/>
        <w:r w:rsidR="0064635D">
          <w:rPr>
            <w:rStyle w:val="af1"/>
          </w:rPr>
          <w:commentReference w:id="849"/>
        </w:r>
        <w:r w:rsidR="0064635D" w:rsidRPr="00BC30DA">
          <w:rPr>
            <w:rFonts w:ascii="Times New Roman" w:hAnsi="Times New Roman" w:cs="Times New Roman"/>
            <w:sz w:val="24"/>
            <w:szCs w:val="24"/>
            <w:rPrChange w:id="919" w:author="Степанова Любовь Борисовна" w:date="2024-10-02T12:02:00Z">
              <w:rPr/>
            </w:rPrChange>
          </w:rPr>
          <w:t>аций и оборудования МКД</w:t>
        </w:r>
      </w:ins>
      <w:ins w:id="920" w:author="Степанова Любовь Борисовна" w:date="2024-10-02T11:52:00Z">
        <w:r w:rsidRPr="00BC30DA">
          <w:rPr>
            <w:rFonts w:ascii="Times New Roman" w:hAnsi="Times New Roman" w:cs="Times New Roman"/>
            <w:sz w:val="24"/>
            <w:szCs w:val="24"/>
            <w:rPrChange w:id="921" w:author="Степанова Любовь Борисовна" w:date="2024-10-02T12:02:00Z">
              <w:rPr/>
            </w:rPrChange>
          </w:rPr>
          <w:t>;</w:t>
        </w:r>
      </w:ins>
    </w:p>
    <w:p w14:paraId="3485AF57" w14:textId="402E9268" w:rsidR="00BC30DA" w:rsidRPr="00BC30DA" w:rsidRDefault="00BC30DA">
      <w:pPr>
        <w:spacing w:after="0"/>
        <w:ind w:firstLine="567"/>
        <w:jc w:val="both"/>
        <w:rPr>
          <w:ins w:id="922" w:author="Степанова Любовь Борисовна" w:date="2024-10-02T11:52:00Z"/>
          <w:rFonts w:ascii="Times New Roman" w:hAnsi="Times New Roman" w:cs="Times New Roman"/>
          <w:sz w:val="24"/>
          <w:szCs w:val="24"/>
          <w:rPrChange w:id="923" w:author="Степанова Любовь Борисовна" w:date="2024-10-02T12:02:00Z">
            <w:rPr>
              <w:ins w:id="924" w:author="Степанова Любовь Борисовна" w:date="2024-10-02T11:52:00Z"/>
            </w:rPr>
          </w:rPrChange>
        </w:rPr>
        <w:pPrChange w:id="925" w:author="Степанова Любовь Борисовна" w:date="2024-10-02T12:32:00Z">
          <w:pPr>
            <w:spacing w:after="0"/>
            <w:ind w:left="567"/>
            <w:jc w:val="both"/>
          </w:pPr>
        </w:pPrChange>
      </w:pPr>
      <w:ins w:id="926" w:author="Степанова Любовь Борисовна" w:date="2024-10-02T11:57:00Z">
        <w:r w:rsidRPr="00BC30DA">
          <w:rPr>
            <w:rFonts w:ascii="Times New Roman" w:hAnsi="Times New Roman" w:cs="Times New Roman"/>
            <w:sz w:val="24"/>
            <w:szCs w:val="24"/>
            <w:rPrChange w:id="927" w:author="Степанова Любовь Борисовна" w:date="2024-10-02T12:02:00Z">
              <w:rPr/>
            </w:rPrChange>
          </w:rPr>
          <w:t>-содержанием домашних животных;</w:t>
        </w:r>
      </w:ins>
    </w:p>
    <w:p w14:paraId="19A5B335" w14:textId="77777777" w:rsidR="00BC30DA" w:rsidRPr="00BC30DA" w:rsidRDefault="00BC30DA">
      <w:pPr>
        <w:spacing w:after="0"/>
        <w:ind w:firstLine="567"/>
        <w:jc w:val="both"/>
        <w:rPr>
          <w:ins w:id="928" w:author="Степанова Любовь Борисовна" w:date="2024-10-02T12:00:00Z"/>
          <w:rFonts w:ascii="Times New Roman" w:hAnsi="Times New Roman" w:cs="Times New Roman"/>
          <w:sz w:val="24"/>
          <w:szCs w:val="24"/>
          <w:rPrChange w:id="929" w:author="Степанова Любовь Борисовна" w:date="2024-10-02T12:02:00Z">
            <w:rPr>
              <w:ins w:id="930" w:author="Степанова Любовь Борисовна" w:date="2024-10-02T12:00:00Z"/>
            </w:rPr>
          </w:rPrChange>
        </w:rPr>
        <w:pPrChange w:id="931" w:author="Степанова Любовь Борисовна" w:date="2024-10-02T12:32:00Z">
          <w:pPr>
            <w:spacing w:after="0"/>
            <w:ind w:left="567"/>
            <w:jc w:val="both"/>
          </w:pPr>
        </w:pPrChange>
      </w:pPr>
      <w:ins w:id="932" w:author="Степанова Любовь Борисовна" w:date="2024-10-02T11:53:00Z">
        <w:r w:rsidRPr="00BC30DA">
          <w:rPr>
            <w:rFonts w:ascii="Times New Roman" w:hAnsi="Times New Roman" w:cs="Times New Roman"/>
            <w:sz w:val="24"/>
            <w:szCs w:val="24"/>
            <w:rPrChange w:id="933" w:author="Степанова Любовь Борисовна" w:date="2024-10-02T12:02:00Z">
              <w:rPr/>
            </w:rPrChange>
          </w:rPr>
          <w:t>-</w:t>
        </w:r>
      </w:ins>
      <w:ins w:id="934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935" w:author="Степанова Любовь Борисовна" w:date="2024-10-02T12:02:00Z">
              <w:rPr/>
            </w:rPrChange>
          </w:rPr>
          <w:t>обеспечени</w:t>
        </w:r>
      </w:ins>
      <w:ins w:id="936" w:author="Степанова Любовь Борисовна" w:date="2024-10-02T12:00:00Z">
        <w:r w:rsidRPr="00BC30DA">
          <w:rPr>
            <w:rFonts w:ascii="Times New Roman" w:hAnsi="Times New Roman" w:cs="Times New Roman"/>
            <w:sz w:val="24"/>
            <w:szCs w:val="24"/>
            <w:rPrChange w:id="937" w:author="Степанова Любовь Борисовна" w:date="2024-10-02T12:02:00Z">
              <w:rPr/>
            </w:rPrChange>
          </w:rPr>
          <w:t>ем</w:t>
        </w:r>
      </w:ins>
      <w:ins w:id="938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939" w:author="Степанова Любовь Борисовна" w:date="2024-10-02T12:02:00Z">
              <w:rPr/>
            </w:rPrChange>
          </w:rPr>
          <w:t xml:space="preserve"> безопасности</w:t>
        </w:r>
      </w:ins>
      <w:ins w:id="940" w:author="Степанова Любовь Борисовна" w:date="2024-10-02T11:55:00Z">
        <w:r w:rsidRPr="00BC30DA">
          <w:rPr>
            <w:rFonts w:ascii="Times New Roman" w:hAnsi="Times New Roman" w:cs="Times New Roman"/>
            <w:sz w:val="24"/>
            <w:szCs w:val="24"/>
            <w:rPrChange w:id="941" w:author="Степанова Любовь Борисовна" w:date="2024-10-02T12:02:00Z">
              <w:rPr/>
            </w:rPrChange>
          </w:rPr>
          <w:t xml:space="preserve">, </w:t>
        </w:r>
      </w:ins>
      <w:ins w:id="942" w:author="Степанова Любовь Борисовна" w:date="2024-10-02T11:56:00Z">
        <w:r w:rsidRPr="00BC30DA">
          <w:rPr>
            <w:rFonts w:ascii="Times New Roman" w:hAnsi="Times New Roman" w:cs="Times New Roman"/>
            <w:sz w:val="24"/>
            <w:szCs w:val="24"/>
            <w:rPrChange w:id="943" w:author="Степанова Любовь Борисовна" w:date="2024-10-02T12:02:00Z">
              <w:rPr/>
            </w:rPrChange>
          </w:rPr>
          <w:t xml:space="preserve">предупреждения и пресечения противоправных действий, </w:t>
        </w:r>
      </w:ins>
      <w:ins w:id="944" w:author="Степанова Любовь Борисовна" w:date="2024-10-02T11:55:00Z">
        <w:r w:rsidRPr="00BC30DA">
          <w:rPr>
            <w:rFonts w:ascii="Times New Roman" w:hAnsi="Times New Roman" w:cs="Times New Roman"/>
            <w:sz w:val="24"/>
            <w:szCs w:val="24"/>
            <w:rPrChange w:id="945" w:author="Степанова Любовь Борисовна" w:date="2024-10-02T12:02:00Z">
              <w:rPr/>
            </w:rPrChange>
          </w:rPr>
          <w:t>пропускн</w:t>
        </w:r>
      </w:ins>
      <w:ins w:id="946" w:author="Степанова Любовь Борисовна" w:date="2024-10-02T12:00:00Z">
        <w:r w:rsidRPr="00BC30DA">
          <w:rPr>
            <w:rFonts w:ascii="Times New Roman" w:hAnsi="Times New Roman" w:cs="Times New Roman"/>
            <w:sz w:val="24"/>
            <w:szCs w:val="24"/>
            <w:rPrChange w:id="947" w:author="Степанова Любовь Борисовна" w:date="2024-10-02T12:02:00Z">
              <w:rPr/>
            </w:rPrChange>
          </w:rPr>
          <w:t>ым</w:t>
        </w:r>
      </w:ins>
      <w:ins w:id="948" w:author="Степанова Любовь Борисовна" w:date="2024-10-02T11:55:00Z">
        <w:r w:rsidRPr="00BC30DA">
          <w:rPr>
            <w:rFonts w:ascii="Times New Roman" w:hAnsi="Times New Roman" w:cs="Times New Roman"/>
            <w:sz w:val="24"/>
            <w:szCs w:val="24"/>
            <w:rPrChange w:id="949" w:author="Степанова Любовь Борисовна" w:date="2024-10-02T12:02:00Z">
              <w:rPr/>
            </w:rPrChange>
          </w:rPr>
          <w:t xml:space="preserve"> режим</w:t>
        </w:r>
      </w:ins>
      <w:ins w:id="950" w:author="Степанова Любовь Борисовна" w:date="2024-10-02T12:00:00Z">
        <w:r w:rsidRPr="00BC30DA">
          <w:rPr>
            <w:rFonts w:ascii="Times New Roman" w:hAnsi="Times New Roman" w:cs="Times New Roman"/>
            <w:sz w:val="24"/>
            <w:szCs w:val="24"/>
            <w:rPrChange w:id="951" w:author="Степанова Любовь Борисовна" w:date="2024-10-02T12:02:00Z">
              <w:rPr/>
            </w:rPrChange>
          </w:rPr>
          <w:t>ом</w:t>
        </w:r>
      </w:ins>
      <w:ins w:id="952" w:author="Степанова Любовь Борисовна" w:date="2024-10-02T11:55:00Z">
        <w:r w:rsidRPr="00BC30DA">
          <w:rPr>
            <w:rFonts w:ascii="Times New Roman" w:hAnsi="Times New Roman" w:cs="Times New Roman"/>
            <w:sz w:val="24"/>
            <w:szCs w:val="24"/>
            <w:rPrChange w:id="953" w:author="Степанова Любовь Борисовна" w:date="2024-10-02T12:02:00Z">
              <w:rPr/>
            </w:rPrChange>
          </w:rPr>
          <w:t xml:space="preserve"> Комплекса;</w:t>
        </w:r>
      </w:ins>
    </w:p>
    <w:p w14:paraId="51068966" w14:textId="04D8B63A" w:rsidR="0064635D" w:rsidRPr="00BC30DA" w:rsidRDefault="00BC30DA">
      <w:pPr>
        <w:spacing w:after="0"/>
        <w:ind w:firstLine="567"/>
        <w:jc w:val="both"/>
        <w:rPr>
          <w:ins w:id="954" w:author="Степанова Любовь Борисовна" w:date="2024-10-02T11:58:00Z"/>
          <w:rFonts w:ascii="Times New Roman" w:hAnsi="Times New Roman" w:cs="Times New Roman"/>
          <w:sz w:val="24"/>
          <w:szCs w:val="24"/>
          <w:rPrChange w:id="955" w:author="Степанова Любовь Борисовна" w:date="2024-10-02T12:02:00Z">
            <w:rPr>
              <w:ins w:id="956" w:author="Степанова Любовь Борисовна" w:date="2024-10-02T11:58:00Z"/>
            </w:rPr>
          </w:rPrChange>
        </w:rPr>
        <w:pPrChange w:id="957" w:author="Степанова Любовь Борисовна" w:date="2024-10-02T12:32:00Z">
          <w:pPr>
            <w:spacing w:after="0"/>
            <w:ind w:left="567"/>
            <w:jc w:val="both"/>
          </w:pPr>
        </w:pPrChange>
      </w:pPr>
      <w:ins w:id="958" w:author="Степанова Любовь Борисовна" w:date="2024-10-02T12:00:00Z">
        <w:r w:rsidRPr="00BC30DA">
          <w:rPr>
            <w:rFonts w:ascii="Times New Roman" w:hAnsi="Times New Roman" w:cs="Times New Roman"/>
            <w:sz w:val="24"/>
            <w:szCs w:val="24"/>
            <w:rPrChange w:id="959" w:author="Степанова Любовь Борисовна" w:date="2024-10-02T12:02:00Z">
              <w:rPr/>
            </w:rPrChange>
          </w:rPr>
          <w:t>-</w:t>
        </w:r>
      </w:ins>
      <w:ins w:id="960" w:author="Степанова Любовь Борисовна" w:date="2024-10-02T11:58:00Z">
        <w:r w:rsidRPr="00BC30DA">
          <w:rPr>
            <w:rFonts w:ascii="Times New Roman" w:hAnsi="Times New Roman" w:cs="Times New Roman"/>
            <w:sz w:val="24"/>
            <w:szCs w:val="24"/>
            <w:rPrChange w:id="961" w:author="Степанова Любовь Борисовна" w:date="2024-10-02T12:02:00Z">
              <w:rPr/>
            </w:rPrChange>
          </w:rPr>
          <w:t>регламентом действий в аварийных, чрезвычайных и экстремальных ситуациях;</w:t>
        </w:r>
      </w:ins>
    </w:p>
    <w:p w14:paraId="20D867CC" w14:textId="3D87FF48" w:rsidR="00BC30DA" w:rsidRPr="00BC30DA" w:rsidRDefault="00BC30DA" w:rsidP="00650074">
      <w:pPr>
        <w:spacing w:after="0"/>
        <w:ind w:firstLine="567"/>
        <w:jc w:val="both"/>
        <w:rPr>
          <w:ins w:id="962" w:author="Степанова Любовь Борисовна" w:date="2024-10-02T11:56:00Z"/>
          <w:rFonts w:ascii="Times New Roman" w:hAnsi="Times New Roman" w:cs="Times New Roman"/>
          <w:sz w:val="24"/>
          <w:szCs w:val="24"/>
          <w:rPrChange w:id="963" w:author="Степанова Любовь Борисовна" w:date="2024-10-02T12:02:00Z">
            <w:rPr>
              <w:ins w:id="964" w:author="Степанова Любовь Борисовна" w:date="2024-10-02T11:56:00Z"/>
            </w:rPr>
          </w:rPrChange>
        </w:rPr>
      </w:pPr>
      <w:ins w:id="965" w:author="Степанова Любовь Борисовна" w:date="2024-10-02T11:58:00Z">
        <w:r w:rsidRPr="00BC30DA">
          <w:rPr>
            <w:rFonts w:ascii="Times New Roman" w:hAnsi="Times New Roman" w:cs="Times New Roman"/>
            <w:sz w:val="24"/>
            <w:szCs w:val="24"/>
            <w:rPrChange w:id="966" w:author="Степанова Любовь Борисовна" w:date="2024-10-02T12:02:00Z">
              <w:rPr/>
            </w:rPrChange>
          </w:rPr>
          <w:t>-</w:t>
        </w:r>
      </w:ins>
      <w:ins w:id="967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968" w:author="Степанова Любовь Борисовна" w:date="2024-10-02T12:02:00Z">
              <w:rPr/>
            </w:rPrChange>
          </w:rPr>
          <w:t>проведени</w:t>
        </w:r>
      </w:ins>
      <w:ins w:id="969" w:author="Степанова Любовь Борисовна" w:date="2024-10-02T12:00:00Z">
        <w:r w:rsidRPr="00BC30DA">
          <w:rPr>
            <w:rFonts w:ascii="Times New Roman" w:hAnsi="Times New Roman" w:cs="Times New Roman"/>
            <w:sz w:val="24"/>
            <w:szCs w:val="24"/>
            <w:rPrChange w:id="970" w:author="Степанова Любовь Борисовна" w:date="2024-10-02T12:02:00Z">
              <w:rPr/>
            </w:rPrChange>
          </w:rPr>
          <w:t>ем</w:t>
        </w:r>
      </w:ins>
      <w:ins w:id="971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972" w:author="Степанова Любовь Борисовна" w:date="2024-10-02T12:02:00Z">
              <w:rPr/>
            </w:rPrChange>
          </w:rPr>
          <w:t xml:space="preserve"> </w:t>
        </w:r>
      </w:ins>
      <w:ins w:id="973" w:author="Степанова Любовь Борисовна" w:date="2024-10-02T11:57:00Z">
        <w:r w:rsidRPr="00BC30DA">
          <w:rPr>
            <w:rFonts w:ascii="Times New Roman" w:hAnsi="Times New Roman" w:cs="Times New Roman"/>
            <w:sz w:val="24"/>
            <w:szCs w:val="24"/>
            <w:rPrChange w:id="974" w:author="Степанова Любовь Борисовна" w:date="2024-10-02T12:02:00Z">
              <w:rPr/>
            </w:rPrChange>
          </w:rPr>
          <w:t xml:space="preserve">ремонтно-строительных работ </w:t>
        </w:r>
      </w:ins>
      <w:ins w:id="975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976" w:author="Степанова Любовь Борисовна" w:date="2024-10-02T12:02:00Z">
              <w:rPr/>
            </w:rPrChange>
          </w:rPr>
          <w:t>в помещениях</w:t>
        </w:r>
      </w:ins>
      <w:ins w:id="977" w:author="Степанова Любовь Борисовна" w:date="2024-10-02T11:57:00Z">
        <w:r w:rsidRPr="00BC30DA">
          <w:rPr>
            <w:rFonts w:ascii="Times New Roman" w:hAnsi="Times New Roman" w:cs="Times New Roman"/>
            <w:sz w:val="24"/>
            <w:szCs w:val="24"/>
            <w:rPrChange w:id="978" w:author="Степанова Любовь Борисовна" w:date="2024-10-02T12:02:00Z">
              <w:rPr/>
            </w:rPrChange>
          </w:rPr>
          <w:t xml:space="preserve"> МКД</w:t>
        </w:r>
      </w:ins>
      <w:ins w:id="979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980" w:author="Степанова Любовь Борисовна" w:date="2024-10-02T12:02:00Z">
              <w:rPr/>
            </w:rPrChange>
          </w:rPr>
          <w:t>;</w:t>
        </w:r>
      </w:ins>
    </w:p>
    <w:p w14:paraId="040340F3" w14:textId="582C736B" w:rsidR="00BC30DA" w:rsidRPr="00BC30DA" w:rsidRDefault="00BC30DA" w:rsidP="00650074">
      <w:pPr>
        <w:spacing w:after="0"/>
        <w:ind w:firstLine="567"/>
        <w:jc w:val="both"/>
        <w:rPr>
          <w:ins w:id="981" w:author="Степанова Любовь Борисовна" w:date="2024-10-02T11:56:00Z"/>
          <w:rFonts w:ascii="Times New Roman" w:hAnsi="Times New Roman" w:cs="Times New Roman"/>
          <w:sz w:val="24"/>
          <w:szCs w:val="24"/>
          <w:rPrChange w:id="982" w:author="Степанова Любовь Борисовна" w:date="2024-10-02T12:02:00Z">
            <w:rPr>
              <w:ins w:id="983" w:author="Степанова Любовь Борисовна" w:date="2024-10-02T11:56:00Z"/>
            </w:rPr>
          </w:rPrChange>
        </w:rPr>
      </w:pPr>
      <w:ins w:id="984" w:author="Степанова Любовь Борисовна" w:date="2024-10-02T11:56:00Z">
        <w:r w:rsidRPr="00BC30DA">
          <w:rPr>
            <w:rFonts w:ascii="Times New Roman" w:hAnsi="Times New Roman" w:cs="Times New Roman"/>
            <w:sz w:val="24"/>
            <w:szCs w:val="24"/>
            <w:rPrChange w:id="985" w:author="Степанова Любовь Борисовна" w:date="2024-10-02T12:02:00Z">
              <w:rPr/>
            </w:rPrChange>
          </w:rPr>
          <w:t>-</w:t>
        </w:r>
      </w:ins>
      <w:ins w:id="986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987" w:author="Степанова Любовь Борисовна" w:date="2024-10-02T12:02:00Z">
              <w:rPr/>
            </w:rPrChange>
          </w:rPr>
          <w:t>соблюдени</w:t>
        </w:r>
      </w:ins>
      <w:ins w:id="988" w:author="Степанова Любовь Борисовна" w:date="2024-10-02T12:00:00Z">
        <w:r w:rsidRPr="00BC30DA">
          <w:rPr>
            <w:rFonts w:ascii="Times New Roman" w:hAnsi="Times New Roman" w:cs="Times New Roman"/>
            <w:sz w:val="24"/>
            <w:szCs w:val="24"/>
            <w:rPrChange w:id="989" w:author="Степанова Любовь Борисовна" w:date="2024-10-02T12:02:00Z">
              <w:rPr/>
            </w:rPrChange>
          </w:rPr>
          <w:t>е</w:t>
        </w:r>
      </w:ins>
      <w:ins w:id="990" w:author="Степанова Любовь Борисовна" w:date="2024-10-02T12:01:00Z">
        <w:r w:rsidRPr="00BC30DA">
          <w:rPr>
            <w:rFonts w:ascii="Times New Roman" w:hAnsi="Times New Roman" w:cs="Times New Roman"/>
            <w:sz w:val="24"/>
            <w:szCs w:val="24"/>
            <w:rPrChange w:id="991" w:author="Степанова Любовь Борисовна" w:date="2024-10-02T12:02:00Z">
              <w:rPr/>
            </w:rPrChange>
          </w:rPr>
          <w:t>м</w:t>
        </w:r>
      </w:ins>
      <w:ins w:id="992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993" w:author="Степанова Любовь Борисовна" w:date="2024-10-02T12:02:00Z">
              <w:rPr/>
            </w:rPrChange>
          </w:rPr>
          <w:t xml:space="preserve"> правил охраны труда, общественного порядка и пожарной безопасности в МКД</w:t>
        </w:r>
      </w:ins>
      <w:ins w:id="994" w:author="Степанова Любовь Борисовна" w:date="2024-10-02T12:03:00Z">
        <w:r w:rsidR="002A366A">
          <w:rPr>
            <w:rFonts w:ascii="Times New Roman" w:hAnsi="Times New Roman" w:cs="Times New Roman"/>
            <w:sz w:val="24"/>
            <w:szCs w:val="24"/>
          </w:rPr>
          <w:t>.</w:t>
        </w:r>
      </w:ins>
      <w:ins w:id="995" w:author="Степанова Любовь Борисовна" w:date="2024-10-01T09:45:00Z">
        <w:r w:rsidR="0064635D" w:rsidRPr="00BC30DA">
          <w:rPr>
            <w:rFonts w:ascii="Times New Roman" w:hAnsi="Times New Roman" w:cs="Times New Roman"/>
            <w:sz w:val="24"/>
            <w:szCs w:val="24"/>
            <w:rPrChange w:id="996" w:author="Степанова Любовь Борисовна" w:date="2024-10-02T12:02:00Z">
              <w:rPr/>
            </w:rPrChange>
          </w:rPr>
          <w:t xml:space="preserve"> </w:t>
        </w:r>
      </w:ins>
    </w:p>
    <w:p w14:paraId="1E1769D9" w14:textId="2EAE634A" w:rsidR="00BC30DA" w:rsidRPr="000041A1" w:rsidDel="00BC30DA" w:rsidRDefault="00BC30DA" w:rsidP="00650074">
      <w:pPr>
        <w:spacing w:after="0"/>
        <w:ind w:firstLine="567"/>
        <w:jc w:val="both"/>
        <w:rPr>
          <w:del w:id="997" w:author="Степанова Любовь Борисовна" w:date="2024-10-02T12:01:00Z"/>
          <w:moveTo w:id="998" w:author="Степанова Любовь Борисовна" w:date="2024-10-02T11:53:00Z"/>
          <w:rFonts w:ascii="Times New Roman" w:hAnsi="Times New Roman" w:cs="Times New Roman"/>
          <w:b/>
          <w:sz w:val="24"/>
          <w:szCs w:val="24"/>
        </w:rPr>
      </w:pPr>
      <w:moveToRangeStart w:id="999" w:author="Степанова Любовь Борисовна" w:date="2024-10-02T11:53:00Z" w:name="move178762435"/>
      <w:moveTo w:id="1000" w:author="Степанова Любовь Борисовна" w:date="2024-10-02T11:53:00Z">
        <w:del w:id="1001" w:author="Степанова Любовь Борисовна" w:date="2024-10-02T12:01:00Z">
          <w:r w:rsidRPr="000041A1" w:rsidDel="00BC30DA">
            <w:rPr>
              <w:rFonts w:ascii="Times New Roman" w:hAnsi="Times New Roman" w:cs="Times New Roman"/>
              <w:b/>
              <w:sz w:val="24"/>
              <w:szCs w:val="24"/>
            </w:rPr>
            <w:delText>Правила регламентируют правоотношения Собственников по вопросам:</w:delText>
          </w:r>
        </w:del>
      </w:moveTo>
    </w:p>
    <w:p w14:paraId="034464CE" w14:textId="40869805" w:rsidR="00BC30DA" w:rsidRPr="000041A1" w:rsidDel="00BC30DA" w:rsidRDefault="00BC30DA" w:rsidP="0076386C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del w:id="1002" w:author="Степанова Любовь Борисовна" w:date="2024-10-02T12:01:00Z"/>
          <w:moveTo w:id="1003" w:author="Степанова Любовь Борисовна" w:date="2024-10-02T11:53:00Z"/>
          <w:rFonts w:ascii="Times New Roman" w:hAnsi="Times New Roman" w:cs="Times New Roman"/>
          <w:sz w:val="24"/>
          <w:szCs w:val="24"/>
        </w:rPr>
      </w:pPr>
      <w:commentRangeStart w:id="1004"/>
      <w:moveTo w:id="1005" w:author="Степанова Любовь Борисовна" w:date="2024-10-02T11:53:00Z">
        <w:del w:id="1006" w:author="Степанова Любовь Борисовна" w:date="2024-10-02T12:01:00Z">
          <w:r w:rsidRPr="000041A1" w:rsidDel="00BC30DA">
            <w:rPr>
              <w:rFonts w:ascii="Times New Roman" w:hAnsi="Times New Roman" w:cs="Times New Roman"/>
              <w:sz w:val="24"/>
              <w:szCs w:val="24"/>
            </w:rPr>
            <w:delText>ПОЛЬЗОВАНИЕ ЖИЛЫМИ И НЕЖИЛЫМИ ПОМЕЩЕНИЯМИ;</w:delText>
          </w:r>
        </w:del>
      </w:moveTo>
    </w:p>
    <w:p w14:paraId="71DBE470" w14:textId="65B7546C" w:rsidR="00BC30DA" w:rsidRPr="000041A1" w:rsidDel="00BC30DA" w:rsidRDefault="00BC30DA" w:rsidP="0076386C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del w:id="1007" w:author="Степанова Любовь Борисовна" w:date="2024-10-02T12:01:00Z"/>
          <w:moveTo w:id="1008" w:author="Степанова Любовь Борисовна" w:date="2024-10-02T11:53:00Z"/>
          <w:rFonts w:ascii="Times New Roman" w:hAnsi="Times New Roman" w:cs="Times New Roman"/>
          <w:sz w:val="24"/>
          <w:szCs w:val="24"/>
        </w:rPr>
      </w:pPr>
      <w:moveTo w:id="1009" w:author="Степанова Любовь Борисовна" w:date="2024-10-02T11:53:00Z">
        <w:del w:id="1010" w:author="Степанова Любовь Борисовна" w:date="2024-10-02T12:01:00Z">
          <w:r w:rsidRPr="000041A1" w:rsidDel="00BC30DA">
            <w:rPr>
              <w:rFonts w:ascii="Times New Roman" w:hAnsi="Times New Roman" w:cs="Times New Roman"/>
              <w:sz w:val="24"/>
              <w:szCs w:val="24"/>
            </w:rPr>
            <w:delText>ПОЛЬЗОВАНИЕ ОБЩИМ ИМУЩЕСТВОМ И СОДЕРЖАНИЕМ;</w:delText>
          </w:r>
        </w:del>
      </w:moveTo>
    </w:p>
    <w:p w14:paraId="1BD77FF9" w14:textId="29A6F862" w:rsidR="00BC30DA" w:rsidRPr="000041A1" w:rsidDel="00BC30DA" w:rsidRDefault="00BC30DA" w:rsidP="0076386C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del w:id="1011" w:author="Степанова Любовь Борисовна" w:date="2024-10-02T12:01:00Z"/>
          <w:moveTo w:id="1012" w:author="Степанова Любовь Борисовна" w:date="2024-10-02T11:53:00Z"/>
          <w:rFonts w:ascii="Times New Roman" w:hAnsi="Times New Roman" w:cs="Times New Roman"/>
          <w:caps/>
          <w:sz w:val="24"/>
          <w:szCs w:val="24"/>
        </w:rPr>
      </w:pPr>
      <w:moveTo w:id="1013" w:author="Степанова Любовь Борисовна" w:date="2024-10-02T11:53:00Z">
        <w:del w:id="1014" w:author="Степанова Любовь Борисовна" w:date="2024-10-02T12:01:00Z">
          <w:r w:rsidRPr="000041A1" w:rsidDel="00BC30DA">
            <w:rPr>
              <w:rFonts w:ascii="Times New Roman" w:hAnsi="Times New Roman" w:cs="Times New Roman"/>
              <w:caps/>
              <w:sz w:val="24"/>
              <w:szCs w:val="24"/>
            </w:rPr>
            <w:delText>Содержания домашних животных;</w:delText>
          </w:r>
        </w:del>
      </w:moveTo>
    </w:p>
    <w:p w14:paraId="3555316C" w14:textId="068678B3" w:rsidR="00BC30DA" w:rsidRPr="000041A1" w:rsidDel="00BC30DA" w:rsidRDefault="00BC30DA" w:rsidP="0076386C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del w:id="1015" w:author="Степанова Любовь Борисовна" w:date="2024-10-02T12:01:00Z"/>
          <w:moveTo w:id="1016" w:author="Степанова Любовь Борисовна" w:date="2024-10-02T11:53:00Z"/>
          <w:rFonts w:ascii="Times New Roman" w:hAnsi="Times New Roman" w:cs="Times New Roman"/>
          <w:caps/>
          <w:sz w:val="24"/>
          <w:szCs w:val="24"/>
        </w:rPr>
      </w:pPr>
      <w:moveTo w:id="1017" w:author="Степанова Любовь Борисовна" w:date="2024-10-02T11:53:00Z">
        <w:del w:id="1018" w:author="Степанова Любовь Борисовна" w:date="2024-10-02T12:01:00Z">
          <w:r w:rsidRPr="000041A1" w:rsidDel="00BC30DA">
            <w:rPr>
              <w:rFonts w:ascii="Times New Roman" w:hAnsi="Times New Roman" w:cs="Times New Roman"/>
              <w:caps/>
              <w:sz w:val="24"/>
              <w:szCs w:val="24"/>
            </w:rPr>
            <w:delText>Проведения ремонтно-строительных работ в помещениях ЖК;</w:delText>
          </w:r>
        </w:del>
      </w:moveTo>
    </w:p>
    <w:p w14:paraId="2055DE65" w14:textId="43EFF2B1" w:rsidR="00BC30DA" w:rsidRPr="000041A1" w:rsidDel="00BC30DA" w:rsidRDefault="00BC30DA" w:rsidP="0076386C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del w:id="1019" w:author="Степанова Любовь Борисовна" w:date="2024-10-02T12:01:00Z"/>
          <w:moveTo w:id="1020" w:author="Степанова Любовь Борисовна" w:date="2024-10-02T11:53:00Z"/>
          <w:rFonts w:ascii="Times New Roman" w:hAnsi="Times New Roman" w:cs="Times New Roman"/>
          <w:caps/>
          <w:sz w:val="24"/>
          <w:szCs w:val="24"/>
        </w:rPr>
      </w:pPr>
      <w:moveTo w:id="1021" w:author="Степанова Любовь Борисовна" w:date="2024-10-02T11:53:00Z">
        <w:del w:id="1022" w:author="Степанова Любовь Борисовна" w:date="2024-10-02T12:01:00Z">
          <w:r w:rsidRPr="000041A1" w:rsidDel="00BC30DA">
            <w:rPr>
              <w:rFonts w:ascii="Times New Roman" w:hAnsi="Times New Roman" w:cs="Times New Roman"/>
              <w:caps/>
              <w:sz w:val="24"/>
              <w:szCs w:val="24"/>
            </w:rPr>
            <w:delText>Действий в аварийных, чрезвычайных и экстремальных ситуациях;</w:delText>
          </w:r>
        </w:del>
      </w:moveTo>
    </w:p>
    <w:p w14:paraId="19417A39" w14:textId="592855D9" w:rsidR="00BC30DA" w:rsidRPr="000041A1" w:rsidDel="00BC30DA" w:rsidRDefault="00BC30DA" w:rsidP="005D295A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del w:id="1023" w:author="Степанова Любовь Борисовна" w:date="2024-10-02T12:01:00Z"/>
          <w:moveTo w:id="1024" w:author="Степанова Любовь Борисовна" w:date="2024-10-02T11:53:00Z"/>
          <w:rFonts w:ascii="Times New Roman" w:hAnsi="Times New Roman" w:cs="Times New Roman"/>
          <w:caps/>
          <w:sz w:val="24"/>
          <w:szCs w:val="24"/>
        </w:rPr>
      </w:pPr>
      <w:moveTo w:id="1025" w:author="Степанова Любовь Борисовна" w:date="2024-10-02T11:53:00Z">
        <w:del w:id="1026" w:author="Степанова Любовь Борисовна" w:date="2024-10-02T12:01:00Z">
          <w:r w:rsidRPr="000041A1" w:rsidDel="00BC30DA">
            <w:rPr>
              <w:rFonts w:ascii="Times New Roman" w:hAnsi="Times New Roman" w:cs="Times New Roman"/>
              <w:caps/>
              <w:sz w:val="24"/>
              <w:szCs w:val="24"/>
            </w:rPr>
            <w:delText>Проезда и парковки на территории ЖК;</w:delText>
          </w:r>
        </w:del>
      </w:moveTo>
    </w:p>
    <w:p w14:paraId="7FFA92A7" w14:textId="17131A42" w:rsidR="00BC30DA" w:rsidRPr="000041A1" w:rsidDel="00BC30DA" w:rsidRDefault="00BC30DA" w:rsidP="003D1B77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del w:id="1027" w:author="Степанова Любовь Борисовна" w:date="2024-10-02T12:01:00Z"/>
          <w:moveTo w:id="1028" w:author="Степанова Любовь Борисовна" w:date="2024-10-02T11:53:00Z"/>
          <w:rFonts w:ascii="Times New Roman" w:hAnsi="Times New Roman" w:cs="Times New Roman"/>
          <w:sz w:val="24"/>
          <w:szCs w:val="24"/>
        </w:rPr>
      </w:pPr>
      <w:moveTo w:id="1029" w:author="Степанова Любовь Борисовна" w:date="2024-10-02T11:53:00Z">
        <w:del w:id="1030" w:author="Степанова Любовь Борисовна" w:date="2024-10-02T12:01:00Z">
          <w:r w:rsidRPr="000041A1" w:rsidDel="00BC30DA">
            <w:rPr>
              <w:rFonts w:ascii="Times New Roman" w:hAnsi="Times New Roman" w:cs="Times New Roman"/>
              <w:caps/>
              <w:sz w:val="24"/>
              <w:szCs w:val="24"/>
            </w:rPr>
            <w:delText>Другим вопросам, возникающим в процессе проживания и пользования общим имуществом ЖК</w:delText>
          </w:r>
          <w:r w:rsidRPr="000041A1" w:rsidDel="00BC30DA">
            <w:rPr>
              <w:rFonts w:ascii="Times New Roman" w:hAnsi="Times New Roman" w:cs="Times New Roman"/>
              <w:sz w:val="24"/>
              <w:szCs w:val="24"/>
            </w:rPr>
            <w:delText>.</w:delText>
          </w:r>
          <w:commentRangeEnd w:id="1004"/>
          <w:r w:rsidDel="00BC30DA">
            <w:rPr>
              <w:rStyle w:val="af1"/>
            </w:rPr>
            <w:commentReference w:id="1004"/>
          </w:r>
        </w:del>
      </w:moveTo>
    </w:p>
    <w:p w14:paraId="4AD9087A" w14:textId="52E30CE6" w:rsidR="00BC30DA" w:rsidRPr="000041A1" w:rsidDel="00BC30DA" w:rsidRDefault="00BC30DA" w:rsidP="004B58D7">
      <w:pPr>
        <w:spacing w:after="0"/>
        <w:ind w:firstLine="567"/>
        <w:jc w:val="both"/>
        <w:rPr>
          <w:del w:id="1031" w:author="Степанова Любовь Борисовна" w:date="2024-10-02T12:01:00Z"/>
          <w:moveTo w:id="1032" w:author="Степанова Любовь Борисовна" w:date="2024-10-02T11:53:00Z"/>
          <w:rFonts w:ascii="Times New Roman" w:hAnsi="Times New Roman" w:cs="Times New Roman"/>
          <w:sz w:val="24"/>
          <w:szCs w:val="24"/>
        </w:rPr>
      </w:pPr>
    </w:p>
    <w:moveToRangeEnd w:id="999"/>
    <w:p w14:paraId="4A7D8512" w14:textId="6B784B4C" w:rsidR="0064635D" w:rsidRPr="002A366A" w:rsidRDefault="002A366A" w:rsidP="004B58D7">
      <w:pPr>
        <w:spacing w:after="0"/>
        <w:ind w:firstLine="567"/>
        <w:jc w:val="both"/>
        <w:rPr>
          <w:ins w:id="1033" w:author="Степанова Любовь Борисовна" w:date="2024-10-01T09:45:00Z"/>
          <w:rFonts w:ascii="Times New Roman" w:hAnsi="Times New Roman" w:cs="Times New Roman"/>
          <w:sz w:val="24"/>
          <w:szCs w:val="24"/>
          <w:rPrChange w:id="1034" w:author="Степанова Любовь Борисовна" w:date="2024-10-02T12:07:00Z">
            <w:rPr>
              <w:ins w:id="1035" w:author="Степанова Любовь Борисовна" w:date="2024-10-01T09:45:00Z"/>
            </w:rPr>
          </w:rPrChange>
        </w:rPr>
      </w:pPr>
      <w:ins w:id="1036" w:author="Степанова Любовь Борисовна" w:date="2024-10-02T12:08:00Z">
        <w:r>
          <w:rPr>
            <w:rFonts w:ascii="Times New Roman" w:hAnsi="Times New Roman" w:cs="Times New Roman"/>
            <w:sz w:val="24"/>
            <w:szCs w:val="24"/>
          </w:rPr>
          <w:t>2.</w:t>
        </w:r>
      </w:ins>
      <w:ins w:id="1037" w:author="Степанова Любовь Борисовна" w:date="2024-10-02T12:37:00Z">
        <w:r w:rsidR="008113D1">
          <w:rPr>
            <w:rFonts w:ascii="Times New Roman" w:hAnsi="Times New Roman" w:cs="Times New Roman"/>
            <w:sz w:val="24"/>
            <w:szCs w:val="24"/>
          </w:rPr>
          <w:t>3</w:t>
        </w:r>
      </w:ins>
      <w:ins w:id="1038" w:author="Степанова Любовь Борисовна" w:date="2024-10-02T12:08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1039" w:author="Степанова Любовь Борисовна" w:date="2024-10-02T12:38:00Z">
        <w:r w:rsidR="008113D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040" w:author="Степанова Любовь Борисовна" w:date="2024-10-01T09:45:00Z">
        <w:r w:rsidR="0064635D" w:rsidRPr="002A366A">
          <w:rPr>
            <w:rFonts w:ascii="Times New Roman" w:hAnsi="Times New Roman" w:cs="Times New Roman"/>
            <w:sz w:val="24"/>
            <w:szCs w:val="24"/>
            <w:rPrChange w:id="1041" w:author="Степанова Любовь Борисовна" w:date="2024-10-02T12:07:00Z">
              <w:rPr/>
            </w:rPrChange>
          </w:rPr>
          <w:t xml:space="preserve">Настоящие Правила распространяются на всех лиц, осуществляющие свою деятельность на территории </w:t>
        </w:r>
      </w:ins>
      <w:ins w:id="1042" w:author="Степанова Любовь Борисовна" w:date="2024-10-02T12:29:00Z">
        <w:r w:rsidR="008113D1">
          <w:rPr>
            <w:rFonts w:ascii="Times New Roman" w:hAnsi="Times New Roman" w:cs="Times New Roman"/>
            <w:sz w:val="24"/>
            <w:szCs w:val="24"/>
          </w:rPr>
          <w:t>Комплекса.</w:t>
        </w:r>
      </w:ins>
    </w:p>
    <w:p w14:paraId="6B9A17F1" w14:textId="5B9E859A" w:rsidR="008113D1" w:rsidRPr="008113D1" w:rsidRDefault="008113D1">
      <w:pPr>
        <w:spacing w:after="0"/>
        <w:ind w:firstLine="567"/>
        <w:jc w:val="both"/>
        <w:rPr>
          <w:ins w:id="1043" w:author="Степанова Любовь Борисовна" w:date="2024-10-02T12:30:00Z"/>
          <w:rFonts w:ascii="Times New Roman" w:hAnsi="Times New Roman" w:cs="Times New Roman"/>
          <w:sz w:val="24"/>
          <w:szCs w:val="24"/>
          <w:rPrChange w:id="1044" w:author="Степанова Любовь Борисовна" w:date="2024-10-02T12:30:00Z">
            <w:rPr>
              <w:ins w:id="1045" w:author="Степанова Любовь Борисовна" w:date="2024-10-02T12:30:00Z"/>
            </w:rPr>
          </w:rPrChange>
        </w:rPr>
        <w:pPrChange w:id="1046" w:author="Степанова Любовь Борисовна" w:date="2024-10-02T12:32:00Z">
          <w:pPr>
            <w:pStyle w:val="a7"/>
            <w:numPr>
              <w:numId w:val="90"/>
            </w:numPr>
            <w:spacing w:after="0"/>
            <w:ind w:left="927" w:hanging="360"/>
            <w:jc w:val="both"/>
          </w:pPr>
        </w:pPrChange>
      </w:pPr>
      <w:ins w:id="1047" w:author="Степанова Любовь Борисовна" w:date="2024-10-02T12:31:00Z">
        <w:r>
          <w:rPr>
            <w:rFonts w:ascii="Times New Roman" w:hAnsi="Times New Roman" w:cs="Times New Roman"/>
            <w:sz w:val="24"/>
            <w:szCs w:val="24"/>
          </w:rPr>
          <w:lastRenderedPageBreak/>
          <w:t>2.</w:t>
        </w:r>
      </w:ins>
      <w:ins w:id="1048" w:author="Степанова Любовь Борисовна" w:date="2024-10-02T12:37:00Z">
        <w:r>
          <w:rPr>
            <w:rFonts w:ascii="Times New Roman" w:hAnsi="Times New Roman" w:cs="Times New Roman"/>
            <w:sz w:val="24"/>
            <w:szCs w:val="24"/>
          </w:rPr>
          <w:t>4</w:t>
        </w:r>
      </w:ins>
      <w:ins w:id="1049" w:author="Степанова Любовь Борисовна" w:date="2024-10-02T12:31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1050" w:author="Степанова Любовь Борисовна" w:date="2024-10-02T12:38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051" w:author="Степанова Любовь Борисовна" w:date="2024-10-01T09:45:00Z">
        <w:r w:rsidR="0064635D" w:rsidRPr="008113D1">
          <w:rPr>
            <w:rFonts w:ascii="Times New Roman" w:hAnsi="Times New Roman" w:cs="Times New Roman"/>
            <w:sz w:val="24"/>
            <w:szCs w:val="24"/>
            <w:rPrChange w:id="1052" w:author="Степанова Любовь Борисовна" w:date="2024-10-02T12:30:00Z">
              <w:rPr/>
            </w:rPrChange>
          </w:rPr>
          <w:t xml:space="preserve">Настоящие правила вступают в силу с даты их утверждения на общем собрании собственников помещений в </w:t>
        </w:r>
      </w:ins>
      <w:ins w:id="1053" w:author="Степанова Любовь Борисовна" w:date="2024-10-02T12:30:00Z">
        <w:r w:rsidRPr="008113D1">
          <w:rPr>
            <w:rFonts w:ascii="Times New Roman" w:hAnsi="Times New Roman" w:cs="Times New Roman"/>
            <w:sz w:val="24"/>
            <w:szCs w:val="24"/>
            <w:rPrChange w:id="1054" w:author="Степанова Любовь Борисовна" w:date="2024-10-02T12:30:00Z">
              <w:rPr/>
            </w:rPrChange>
          </w:rPr>
          <w:t>МКД</w:t>
        </w:r>
      </w:ins>
      <w:ins w:id="1055" w:author="Степанова Любовь Борисовна" w:date="2024-10-01T09:45:00Z">
        <w:r w:rsidR="0064635D" w:rsidRPr="008113D1">
          <w:rPr>
            <w:rFonts w:ascii="Times New Roman" w:hAnsi="Times New Roman" w:cs="Times New Roman"/>
            <w:sz w:val="24"/>
            <w:szCs w:val="24"/>
            <w:rPrChange w:id="1056" w:author="Степанова Любовь Борисовна" w:date="2024-10-02T12:30:00Z">
              <w:rPr/>
            </w:rPrChange>
          </w:rPr>
          <w:t xml:space="preserve"> и становятся обязательными для собственников помещений в МКД</w:t>
        </w:r>
      </w:ins>
      <w:ins w:id="1057" w:author="Степанова Любовь Борисовна" w:date="2024-10-02T12:30:00Z">
        <w:r w:rsidRPr="008113D1">
          <w:rPr>
            <w:rFonts w:ascii="Times New Roman" w:hAnsi="Times New Roman" w:cs="Times New Roman"/>
            <w:sz w:val="24"/>
            <w:szCs w:val="24"/>
            <w:rPrChange w:id="1058" w:author="Степанова Любовь Борисовна" w:date="2024-10-02T12:30:00Z">
              <w:rPr/>
            </w:rPrChange>
          </w:rPr>
          <w:t>.</w:t>
        </w:r>
      </w:ins>
    </w:p>
    <w:p w14:paraId="145DB376" w14:textId="42FA35C3" w:rsidR="00C87169" w:rsidRPr="008113D1" w:rsidRDefault="008113D1">
      <w:pPr>
        <w:spacing w:after="0"/>
        <w:ind w:firstLine="567"/>
        <w:jc w:val="both"/>
        <w:rPr>
          <w:ins w:id="1059" w:author="Степанова Любовь Борисовна" w:date="2024-10-01T09:45:00Z"/>
          <w:rFonts w:ascii="Times New Roman" w:hAnsi="Times New Roman" w:cs="Times New Roman"/>
          <w:strike/>
          <w:sz w:val="24"/>
          <w:szCs w:val="24"/>
          <w:rPrChange w:id="1060" w:author="Степанова Любовь Борисовна" w:date="2024-10-02T12:38:00Z">
            <w:rPr>
              <w:ins w:id="1061" w:author="Степанова Любовь Борисовна" w:date="2024-10-01T09:45:00Z"/>
              <w:rFonts w:ascii="Times New Roman" w:eastAsiaTheme="majorEastAsia" w:hAnsi="Times New Roman" w:cs="Times New Roman"/>
              <w:b/>
              <w:sz w:val="24"/>
              <w:szCs w:val="24"/>
            </w:rPr>
          </w:rPrChange>
        </w:rPr>
        <w:pPrChange w:id="1062" w:author="Степанова Любовь Борисовна" w:date="2024-10-02T12:38:00Z">
          <w:pPr>
            <w:keepNext/>
            <w:keepLines/>
            <w:spacing w:after="0"/>
            <w:ind w:firstLine="567"/>
            <w:jc w:val="both"/>
            <w:outlineLvl w:val="1"/>
          </w:pPr>
        </w:pPrChange>
      </w:pPr>
      <w:ins w:id="1063" w:author="Степанова Любовь Борисовна" w:date="2024-10-02T12:31:00Z">
        <w:r>
          <w:rPr>
            <w:rFonts w:ascii="Times New Roman" w:hAnsi="Times New Roman" w:cs="Times New Roman"/>
            <w:sz w:val="24"/>
            <w:szCs w:val="24"/>
          </w:rPr>
          <w:t>2.</w:t>
        </w:r>
      </w:ins>
      <w:ins w:id="1064" w:author="Степанова Любовь Борисовна" w:date="2024-10-02T12:37:00Z">
        <w:r>
          <w:rPr>
            <w:rFonts w:ascii="Times New Roman" w:hAnsi="Times New Roman" w:cs="Times New Roman"/>
            <w:sz w:val="24"/>
            <w:szCs w:val="24"/>
          </w:rPr>
          <w:t>5</w:t>
        </w:r>
      </w:ins>
      <w:ins w:id="1065" w:author="Степанова Любовь Борисовна" w:date="2024-10-02T12:31:00Z">
        <w:r>
          <w:rPr>
            <w:rFonts w:ascii="Times New Roman" w:hAnsi="Times New Roman" w:cs="Times New Roman"/>
            <w:sz w:val="24"/>
            <w:szCs w:val="24"/>
          </w:rPr>
          <w:t>.</w:t>
        </w:r>
      </w:ins>
      <w:ins w:id="1066" w:author="Степанова Любовь Борисовна" w:date="2024-10-01T09:45:00Z">
        <w:r w:rsidR="0064635D" w:rsidRPr="008113D1">
          <w:rPr>
            <w:rFonts w:ascii="Times New Roman" w:hAnsi="Times New Roman" w:cs="Times New Roman"/>
            <w:sz w:val="24"/>
            <w:szCs w:val="24"/>
            <w:rPrChange w:id="1067" w:author="Степанова Любовь Борисовна" w:date="2024-10-02T12:31:00Z">
              <w:rPr/>
            </w:rPrChange>
          </w:rPr>
          <w:t xml:space="preserve"> В случае нарушения настоящих Правил, виновные лица привлекаются к ответственности в соответствии с действующим законодательством РФ</w:t>
        </w:r>
      </w:ins>
      <w:ins w:id="1068" w:author="Степанова Любовь Борисовна" w:date="2024-10-02T12:39:00Z">
        <w:r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5DC01D54" w14:textId="254B7A46" w:rsidR="0064635D" w:rsidRPr="008113D1" w:rsidDel="008113D1" w:rsidRDefault="008113D1" w:rsidP="00650074">
      <w:pPr>
        <w:keepNext/>
        <w:keepLines/>
        <w:spacing w:after="0"/>
        <w:ind w:firstLine="567"/>
        <w:jc w:val="both"/>
        <w:outlineLvl w:val="1"/>
        <w:rPr>
          <w:del w:id="1069" w:author="Степанова Любовь Борисовна" w:date="2024-10-02T12:38:00Z"/>
          <w:rFonts w:ascii="Times New Roman" w:eastAsiaTheme="majorEastAsia" w:hAnsi="Times New Roman" w:cs="Times New Roman"/>
          <w:bCs/>
          <w:sz w:val="24"/>
          <w:szCs w:val="24"/>
          <w:rPrChange w:id="1070" w:author="Степанова Любовь Борисовна" w:date="2024-10-02T12:38:00Z">
            <w:rPr>
              <w:del w:id="1071" w:author="Степанова Любовь Борисовна" w:date="2024-10-02T12:38:00Z"/>
              <w:rFonts w:ascii="Times New Roman" w:eastAsiaTheme="majorEastAsia" w:hAnsi="Times New Roman" w:cs="Times New Roman"/>
              <w:b/>
              <w:sz w:val="24"/>
              <w:szCs w:val="24"/>
            </w:rPr>
          </w:rPrChange>
        </w:rPr>
      </w:pPr>
      <w:ins w:id="1072" w:author="Степанова Любовь Борисовна" w:date="2024-10-02T12:38:00Z">
        <w:r w:rsidRPr="008113D1">
          <w:rPr>
            <w:rFonts w:ascii="Times New Roman" w:eastAsiaTheme="majorEastAsia" w:hAnsi="Times New Roman" w:cs="Times New Roman"/>
            <w:bCs/>
            <w:sz w:val="24"/>
            <w:szCs w:val="24"/>
            <w:rPrChange w:id="1073" w:author="Степанова Любовь Борисовна" w:date="2024-10-02T12:38:00Z">
              <w:rPr>
                <w:rFonts w:ascii="Times New Roman" w:eastAsiaTheme="majorEastAsia" w:hAnsi="Times New Roman" w:cs="Times New Roman"/>
                <w:b/>
                <w:sz w:val="24"/>
                <w:szCs w:val="24"/>
              </w:rPr>
            </w:rPrChange>
          </w:rPr>
          <w:t>2.6.</w:t>
        </w:r>
        <w:r>
          <w:rPr>
            <w:rFonts w:ascii="Times New Roman" w:eastAsiaTheme="majorEastAsia" w:hAnsi="Times New Roman" w:cs="Times New Roman"/>
            <w:bCs/>
            <w:sz w:val="24"/>
            <w:szCs w:val="24"/>
          </w:rPr>
          <w:t xml:space="preserve"> </w:t>
        </w:r>
      </w:ins>
    </w:p>
    <w:p w14:paraId="3A3AD797" w14:textId="642B3F4B" w:rsidR="000041A1" w:rsidRPr="006B3029" w:rsidDel="008113D1" w:rsidRDefault="000041A1" w:rsidP="00650074">
      <w:pPr>
        <w:spacing w:after="0"/>
        <w:ind w:firstLine="567"/>
        <w:jc w:val="both"/>
        <w:rPr>
          <w:del w:id="1074" w:author="Степанова Любовь Борисовна" w:date="2024-10-02T12:31:00Z"/>
          <w:rFonts w:ascii="Times New Roman" w:hAnsi="Times New Roman" w:cs="Times New Roman"/>
          <w:bCs/>
          <w:sz w:val="24"/>
          <w:szCs w:val="24"/>
        </w:rPr>
      </w:pPr>
      <w:del w:id="1075" w:author="Степанова Любовь Борисовна" w:date="2024-10-02T12:31:00Z">
        <w:r w:rsidRPr="00650074" w:rsidDel="008113D1">
          <w:rPr>
            <w:rFonts w:ascii="Times New Roman" w:hAnsi="Times New Roman" w:cs="Times New Roman"/>
            <w:bCs/>
            <w:sz w:val="24"/>
            <w:szCs w:val="24"/>
          </w:rPr>
          <w:delText>3</w:delText>
        </w:r>
        <w:r w:rsidRPr="00F6451A" w:rsidDel="008113D1">
          <w:rPr>
            <w:rFonts w:ascii="Times New Roman" w:hAnsi="Times New Roman" w:cs="Times New Roman"/>
            <w:bCs/>
            <w:sz w:val="24"/>
            <w:szCs w:val="24"/>
          </w:rPr>
          <w:delText xml:space="preserve">.1. </w:delText>
        </w:r>
        <w:r w:rsidR="00913215" w:rsidRPr="006B3029" w:rsidDel="008113D1">
          <w:rPr>
            <w:rFonts w:ascii="Times New Roman" w:hAnsi="Times New Roman" w:cs="Times New Roman"/>
            <w:bCs/>
            <w:sz w:val="24"/>
            <w:szCs w:val="24"/>
          </w:rPr>
          <w:delText>Целью настоящих Правил являетс</w:delText>
        </w:r>
        <w:r w:rsidR="00913215"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>я</w:delText>
        </w:r>
        <w:r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 xml:space="preserve"> обеспечение высоких стандартов проживания на территории </w:delText>
        </w:r>
        <w:commentRangeStart w:id="1076"/>
        <w:r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 xml:space="preserve">ЖК «Вандер Парк» </w:delText>
        </w:r>
        <w:commentRangeEnd w:id="1076"/>
        <w:r w:rsidR="000C4A76" w:rsidRPr="00F6451A" w:rsidDel="008113D1">
          <w:rPr>
            <w:rStyle w:val="af1"/>
            <w:bCs/>
          </w:rPr>
          <w:commentReference w:id="1076"/>
        </w:r>
        <w:r w:rsidRPr="00F6451A" w:rsidDel="008113D1">
          <w:rPr>
            <w:rFonts w:ascii="Times New Roman" w:hAnsi="Times New Roman" w:cs="Times New Roman"/>
            <w:bCs/>
            <w:sz w:val="24"/>
            <w:szCs w:val="24"/>
          </w:rPr>
          <w:delText>на основе принципов самоорганизации собственников.</w:delText>
        </w:r>
      </w:del>
    </w:p>
    <w:p w14:paraId="7E6D9D09" w14:textId="74F60EF3" w:rsidR="000041A1" w:rsidRPr="0037704D" w:rsidDel="008113D1" w:rsidRDefault="000041A1" w:rsidP="00650074">
      <w:pPr>
        <w:spacing w:after="0"/>
        <w:ind w:firstLine="567"/>
        <w:jc w:val="both"/>
        <w:rPr>
          <w:del w:id="1077" w:author="Степанова Любовь Борисовна" w:date="2024-10-02T12:31:00Z"/>
          <w:rFonts w:ascii="Times New Roman" w:hAnsi="Times New Roman" w:cs="Times New Roman"/>
          <w:bCs/>
          <w:sz w:val="24"/>
          <w:szCs w:val="24"/>
        </w:rPr>
      </w:pPr>
      <w:del w:id="1078" w:author="Степанова Любовь Борисовна" w:date="2024-10-02T12:31:00Z">
        <w:r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 xml:space="preserve">3.2. Действие Правил распространяется: на собственников, </w:delText>
        </w:r>
      </w:del>
      <w:del w:id="1079" w:author="Степанова Любовь Борисовна" w:date="2024-10-02T12:08:00Z">
        <w:r w:rsidRPr="0037704D" w:rsidDel="002A366A">
          <w:rPr>
            <w:rFonts w:ascii="Times New Roman" w:hAnsi="Times New Roman" w:cs="Times New Roman"/>
            <w:bCs/>
            <w:sz w:val="24"/>
            <w:szCs w:val="24"/>
          </w:rPr>
          <w:delText xml:space="preserve">на граждан, постоянно проживающих совместно с собственниками и членов их семей, на других лиц (гостей, доверенных лиц, обслуживающего персонала, рабочих и т.д.), находящихся на территории ЖК по приглашению собственников, на работников частных охранных предприятий, </w:delText>
        </w:r>
      </w:del>
      <w:del w:id="1080" w:author="Степанова Любовь Борисовна" w:date="2024-10-02T12:31:00Z">
        <w:r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>эксплуатирующих и (или) специализированных организаций, осуществляющих свою деятельность на территории ЖК.</w:delText>
        </w:r>
      </w:del>
    </w:p>
    <w:p w14:paraId="4E2E52A9" w14:textId="2D94DEEB" w:rsidR="000041A1" w:rsidRPr="0037704D" w:rsidDel="008113D1" w:rsidRDefault="000041A1" w:rsidP="00650074">
      <w:pPr>
        <w:spacing w:after="0"/>
        <w:ind w:firstLine="567"/>
        <w:jc w:val="both"/>
        <w:rPr>
          <w:del w:id="1081" w:author="Степанова Любовь Борисовна" w:date="2024-10-02T12:35:00Z"/>
          <w:rFonts w:ascii="Times New Roman" w:hAnsi="Times New Roman" w:cs="Times New Roman"/>
          <w:bCs/>
          <w:sz w:val="24"/>
          <w:szCs w:val="24"/>
        </w:rPr>
      </w:pPr>
      <w:del w:id="1082" w:author="Степанова Любовь Борисовна" w:date="2024-10-02T12:35:00Z">
        <w:r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>Взаимоотношения собственников строятся на принципах равенства и обеспечения баланса интересов всех собственников для благоприятного, комфортного и безопасного проживания.</w:delText>
        </w:r>
      </w:del>
    </w:p>
    <w:p w14:paraId="622608EA" w14:textId="4B1BFE18" w:rsidR="000041A1" w:rsidRPr="0037704D" w:rsidDel="008113D1" w:rsidRDefault="000041A1" w:rsidP="0076386C">
      <w:pPr>
        <w:spacing w:after="0"/>
        <w:ind w:firstLine="567"/>
        <w:jc w:val="both"/>
        <w:rPr>
          <w:del w:id="1083" w:author="Степанова Любовь Борисовна" w:date="2024-10-02T12:32:00Z"/>
          <w:rFonts w:ascii="Times New Roman" w:hAnsi="Times New Roman" w:cs="Times New Roman"/>
          <w:bCs/>
          <w:sz w:val="24"/>
          <w:szCs w:val="24"/>
        </w:rPr>
      </w:pPr>
      <w:del w:id="1084" w:author="Степанова Любовь Борисовна" w:date="2024-10-02T12:32:00Z">
        <w:r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>3.3. Правила обязательны для исполнения Собственниками и Пользователями жилых и нежилых помещений, членами их семей, работниками организаций, размещенных в нежилых помещениях, а также представителями УК и посетителями дома.</w:delText>
        </w:r>
      </w:del>
    </w:p>
    <w:p w14:paraId="6830EBF2" w14:textId="6017C4E0" w:rsidR="000041A1" w:rsidRPr="008113D1" w:rsidDel="008113D1" w:rsidRDefault="000041A1" w:rsidP="0076386C">
      <w:pPr>
        <w:spacing w:after="0"/>
        <w:ind w:firstLine="567"/>
        <w:jc w:val="both"/>
        <w:rPr>
          <w:del w:id="1085" w:author="Степанова Любовь Борисовна" w:date="2024-10-02T12:38:00Z"/>
          <w:rFonts w:ascii="Times New Roman" w:hAnsi="Times New Roman" w:cs="Times New Roman"/>
          <w:bCs/>
          <w:sz w:val="24"/>
          <w:szCs w:val="24"/>
          <w:rPrChange w:id="1086" w:author="Степанова Любовь Борисовна" w:date="2024-10-02T12:38:00Z">
            <w:rPr>
              <w:del w:id="1087" w:author="Степанова Любовь Борисовна" w:date="2024-10-02T12:38:00Z"/>
              <w:rFonts w:ascii="Times New Roman" w:hAnsi="Times New Roman" w:cs="Times New Roman"/>
              <w:b/>
              <w:sz w:val="24"/>
              <w:szCs w:val="24"/>
            </w:rPr>
          </w:rPrChange>
        </w:rPr>
      </w:pPr>
    </w:p>
    <w:p w14:paraId="37D8952E" w14:textId="646FE7E3" w:rsidR="000041A1" w:rsidRPr="008113D1" w:rsidDel="008113D1" w:rsidRDefault="000041A1" w:rsidP="0076386C">
      <w:pPr>
        <w:spacing w:after="0"/>
        <w:ind w:firstLine="567"/>
        <w:jc w:val="both"/>
        <w:rPr>
          <w:del w:id="1088" w:author="Степанова Любовь Борисовна" w:date="2024-10-02T12:38:00Z"/>
          <w:rFonts w:ascii="Times New Roman" w:hAnsi="Times New Roman" w:cs="Times New Roman"/>
          <w:bCs/>
          <w:sz w:val="24"/>
          <w:szCs w:val="24"/>
          <w:rPrChange w:id="1089" w:author="Степанова Любовь Борисовна" w:date="2024-10-02T12:38:00Z">
            <w:rPr>
              <w:del w:id="1090" w:author="Степанова Любовь Борисовна" w:date="2024-10-02T12:38:00Z"/>
              <w:rFonts w:ascii="Times New Roman" w:hAnsi="Times New Roman" w:cs="Times New Roman"/>
              <w:b/>
              <w:sz w:val="24"/>
              <w:szCs w:val="24"/>
            </w:rPr>
          </w:rPrChange>
        </w:rPr>
      </w:pPr>
      <w:del w:id="1091" w:author="Степанова Любовь Борисовна" w:date="2024-10-02T12:38:00Z">
        <w:r w:rsidRPr="008113D1" w:rsidDel="008113D1">
          <w:rPr>
            <w:rFonts w:ascii="Times New Roman" w:hAnsi="Times New Roman" w:cs="Times New Roman"/>
            <w:bCs/>
            <w:sz w:val="24"/>
            <w:szCs w:val="24"/>
            <w:rPrChange w:id="1092" w:author="Степанова Любовь Борисовна" w:date="2024-10-02T12:38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delText>Основные задачи применения настоящих Правил:</w:delText>
        </w:r>
      </w:del>
    </w:p>
    <w:p w14:paraId="0ADFDFA1" w14:textId="2B91D925" w:rsidR="000041A1" w:rsidRPr="006B3029" w:rsidDel="008113D1" w:rsidRDefault="000041A1" w:rsidP="005D295A">
      <w:pPr>
        <w:numPr>
          <w:ilvl w:val="0"/>
          <w:numId w:val="51"/>
        </w:numPr>
        <w:spacing w:after="0"/>
        <w:ind w:left="0" w:firstLine="567"/>
        <w:contextualSpacing/>
        <w:jc w:val="both"/>
        <w:rPr>
          <w:del w:id="1093" w:author="Степанова Любовь Борисовна" w:date="2024-10-02T12:38:00Z"/>
          <w:rFonts w:ascii="Times New Roman" w:hAnsi="Times New Roman" w:cs="Times New Roman"/>
          <w:bCs/>
          <w:sz w:val="24"/>
          <w:szCs w:val="24"/>
        </w:rPr>
      </w:pPr>
      <w:del w:id="1094" w:author="Степанова Любовь Борисовна" w:date="2024-10-02T12:38:00Z">
        <w:r w:rsidRPr="00650074" w:rsidDel="008113D1">
          <w:rPr>
            <w:rFonts w:ascii="Times New Roman" w:hAnsi="Times New Roman" w:cs="Times New Roman"/>
            <w:bCs/>
            <w:sz w:val="24"/>
            <w:szCs w:val="24"/>
          </w:rPr>
          <w:delText>О</w:delText>
        </w:r>
        <w:r w:rsidRPr="00F6451A" w:rsidDel="008113D1">
          <w:rPr>
            <w:rFonts w:ascii="Times New Roman" w:hAnsi="Times New Roman" w:cs="Times New Roman"/>
            <w:bCs/>
            <w:sz w:val="24"/>
            <w:szCs w:val="24"/>
          </w:rPr>
          <w:delText>беспечение добрососедских отношений в ЖК.</w:delText>
        </w:r>
      </w:del>
    </w:p>
    <w:p w14:paraId="4992D5C4" w14:textId="74041EC4" w:rsidR="000041A1" w:rsidRPr="0037704D" w:rsidDel="008113D1" w:rsidRDefault="000041A1" w:rsidP="003D1B77">
      <w:pPr>
        <w:numPr>
          <w:ilvl w:val="0"/>
          <w:numId w:val="51"/>
        </w:numPr>
        <w:spacing w:after="0"/>
        <w:ind w:left="0" w:firstLine="567"/>
        <w:contextualSpacing/>
        <w:jc w:val="both"/>
        <w:rPr>
          <w:del w:id="1095" w:author="Степанова Любовь Борисовна" w:date="2024-10-02T12:38:00Z"/>
          <w:rFonts w:ascii="Times New Roman" w:hAnsi="Times New Roman" w:cs="Times New Roman"/>
          <w:bCs/>
          <w:sz w:val="24"/>
          <w:szCs w:val="24"/>
        </w:rPr>
      </w:pPr>
      <w:del w:id="1096" w:author="Степанова Любовь Борисовна" w:date="2024-10-02T12:38:00Z">
        <w:r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>Обеспечение сохранности общего имущества ЖК.</w:delText>
        </w:r>
      </w:del>
    </w:p>
    <w:p w14:paraId="211F9579" w14:textId="47559498" w:rsidR="000041A1" w:rsidRPr="0037704D" w:rsidDel="008113D1" w:rsidRDefault="000041A1" w:rsidP="004B58D7">
      <w:pPr>
        <w:numPr>
          <w:ilvl w:val="0"/>
          <w:numId w:val="51"/>
        </w:numPr>
        <w:spacing w:after="0"/>
        <w:ind w:left="0" w:firstLine="567"/>
        <w:contextualSpacing/>
        <w:jc w:val="both"/>
        <w:rPr>
          <w:del w:id="1097" w:author="Степанова Любовь Борисовна" w:date="2024-10-02T12:38:00Z"/>
          <w:rFonts w:ascii="Times New Roman" w:hAnsi="Times New Roman" w:cs="Times New Roman"/>
          <w:bCs/>
          <w:sz w:val="24"/>
          <w:szCs w:val="24"/>
        </w:rPr>
      </w:pPr>
      <w:del w:id="1098" w:author="Степанова Любовь Борисовна" w:date="2024-10-02T12:38:00Z">
        <w:r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>Создание условий для эффективного использования оборудования и элементов благоустройства дома.</w:delText>
        </w:r>
      </w:del>
    </w:p>
    <w:p w14:paraId="53B6118E" w14:textId="736B1A00" w:rsidR="000041A1" w:rsidRPr="0037704D" w:rsidDel="008113D1" w:rsidRDefault="000041A1">
      <w:pPr>
        <w:numPr>
          <w:ilvl w:val="0"/>
          <w:numId w:val="51"/>
        </w:numPr>
        <w:spacing w:after="0"/>
        <w:ind w:left="0" w:firstLine="567"/>
        <w:contextualSpacing/>
        <w:jc w:val="both"/>
        <w:rPr>
          <w:del w:id="1099" w:author="Степанова Любовь Борисовна" w:date="2024-10-02T12:38:00Z"/>
          <w:rFonts w:ascii="Times New Roman" w:hAnsi="Times New Roman" w:cs="Times New Roman"/>
          <w:bCs/>
          <w:sz w:val="24"/>
          <w:szCs w:val="24"/>
        </w:rPr>
        <w:pPrChange w:id="1100" w:author="Степанова Любовь Борисовна" w:date="2024-10-02T12:32:00Z">
          <w:pPr>
            <w:numPr>
              <w:numId w:val="51"/>
            </w:numPr>
            <w:spacing w:after="0"/>
            <w:ind w:left="720" w:firstLine="567"/>
            <w:contextualSpacing/>
            <w:jc w:val="both"/>
          </w:pPr>
        </w:pPrChange>
      </w:pPr>
      <w:del w:id="1101" w:author="Степанова Любовь Борисовна" w:date="2024-10-02T12:38:00Z">
        <w:r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>Наделение полномочиями УК координ</w:delText>
        </w:r>
        <w:r w:rsidR="00E86200"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>ировать и контролировать П</w:delText>
        </w:r>
        <w:r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>равила</w:delText>
        </w:r>
        <w:r w:rsidR="00E86200" w:rsidRPr="0037704D" w:rsidDel="008113D1">
          <w:rPr>
            <w:rFonts w:ascii="Times New Roman" w:hAnsi="Times New Roman" w:cs="Times New Roman"/>
            <w:bCs/>
            <w:sz w:val="24"/>
            <w:szCs w:val="24"/>
          </w:rPr>
          <w:delText>.</w:delText>
        </w:r>
      </w:del>
    </w:p>
    <w:p w14:paraId="0ACC632F" w14:textId="0AE8A6EF" w:rsidR="000041A1" w:rsidRPr="0037704D" w:rsidDel="008113D1" w:rsidRDefault="000041A1">
      <w:pPr>
        <w:spacing w:after="0"/>
        <w:ind w:firstLine="567"/>
        <w:jc w:val="both"/>
        <w:rPr>
          <w:del w:id="1102" w:author="Степанова Любовь Борисовна" w:date="2024-10-02T12:38:00Z"/>
          <w:rFonts w:ascii="Times New Roman" w:hAnsi="Times New Roman" w:cs="Times New Roman"/>
          <w:bCs/>
          <w:sz w:val="24"/>
          <w:szCs w:val="24"/>
        </w:rPr>
      </w:pPr>
    </w:p>
    <w:p w14:paraId="5E05B972" w14:textId="78DF5397" w:rsidR="000041A1" w:rsidRPr="008113D1" w:rsidDel="00BC30DA" w:rsidRDefault="000041A1">
      <w:pPr>
        <w:spacing w:after="0"/>
        <w:ind w:firstLine="567"/>
        <w:jc w:val="both"/>
        <w:rPr>
          <w:moveFrom w:id="1103" w:author="Степанова Любовь Борисовна" w:date="2024-10-02T11:53:00Z"/>
          <w:rFonts w:ascii="Times New Roman" w:hAnsi="Times New Roman" w:cs="Times New Roman"/>
          <w:bCs/>
          <w:sz w:val="24"/>
          <w:szCs w:val="24"/>
          <w:rPrChange w:id="1104" w:author="Степанова Любовь Борисовна" w:date="2024-10-02T12:38:00Z">
            <w:rPr>
              <w:moveFrom w:id="1105" w:author="Степанова Любовь Борисовна" w:date="2024-10-02T11:53:00Z"/>
              <w:rFonts w:ascii="Times New Roman" w:hAnsi="Times New Roman" w:cs="Times New Roman"/>
              <w:b/>
              <w:sz w:val="24"/>
              <w:szCs w:val="24"/>
            </w:rPr>
          </w:rPrChange>
        </w:rPr>
      </w:pPr>
      <w:moveFromRangeStart w:id="1106" w:author="Степанова Любовь Борисовна" w:date="2024-10-02T11:53:00Z" w:name="move178762435"/>
      <w:moveFrom w:id="1107" w:author="Степанова Любовь Борисовна" w:date="2024-10-02T11:53:00Z">
        <w:r w:rsidRPr="008113D1" w:rsidDel="00BC30DA">
          <w:rPr>
            <w:rFonts w:ascii="Times New Roman" w:hAnsi="Times New Roman" w:cs="Times New Roman"/>
            <w:bCs/>
            <w:sz w:val="24"/>
            <w:szCs w:val="24"/>
            <w:rPrChange w:id="1108" w:author="Степанова Любовь Борисовна" w:date="2024-10-02T12:38:00Z">
              <w:rPr>
                <w:rFonts w:ascii="Times New Roman" w:hAnsi="Times New Roman" w:cs="Times New Roman"/>
                <w:b/>
                <w:sz w:val="24"/>
                <w:szCs w:val="24"/>
              </w:rPr>
            </w:rPrChange>
          </w:rPr>
          <w:t>Правила регламентируют правоотношения Собственников по вопросам:</w:t>
        </w:r>
      </w:moveFrom>
    </w:p>
    <w:p w14:paraId="1CA82D2C" w14:textId="7249DE70" w:rsidR="000041A1" w:rsidRPr="00650074" w:rsidDel="00BC30DA" w:rsidRDefault="000041A1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moveFrom w:id="1109" w:author="Степанова Любовь Борисовна" w:date="2024-10-02T11:53:00Z"/>
          <w:rFonts w:ascii="Times New Roman" w:hAnsi="Times New Roman" w:cs="Times New Roman"/>
          <w:bCs/>
          <w:sz w:val="24"/>
          <w:szCs w:val="24"/>
        </w:rPr>
        <w:pPrChange w:id="1110" w:author="Степанова Любовь Борисовна" w:date="2024-10-02T12:32:00Z">
          <w:pPr>
            <w:numPr>
              <w:numId w:val="61"/>
            </w:numPr>
            <w:spacing w:after="0"/>
            <w:ind w:left="1287" w:firstLine="567"/>
            <w:contextualSpacing/>
            <w:jc w:val="both"/>
          </w:pPr>
        </w:pPrChange>
      </w:pPr>
      <w:commentRangeStart w:id="1111"/>
      <w:moveFrom w:id="1112" w:author="Степанова Любовь Борисовна" w:date="2024-10-02T11:53:00Z">
        <w:r w:rsidRPr="00650074" w:rsidDel="00BC30DA">
          <w:rPr>
            <w:rFonts w:ascii="Times New Roman" w:hAnsi="Times New Roman" w:cs="Times New Roman"/>
            <w:bCs/>
            <w:sz w:val="24"/>
            <w:szCs w:val="24"/>
          </w:rPr>
          <w:t>ПОЛЬЗОВАНИЕ ЖИЛЫМИ И НЕЖИЛЫМИ ПОМЕЩЕНИЯМИ;</w:t>
        </w:r>
      </w:moveFrom>
    </w:p>
    <w:p w14:paraId="7AD9B3E4" w14:textId="48340B89" w:rsidR="000041A1" w:rsidRPr="0076386C" w:rsidDel="00BC30DA" w:rsidRDefault="000041A1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moveFrom w:id="1113" w:author="Степанова Любовь Борисовна" w:date="2024-10-02T11:53:00Z"/>
          <w:rFonts w:ascii="Times New Roman" w:hAnsi="Times New Roman" w:cs="Times New Roman"/>
          <w:bCs/>
          <w:sz w:val="24"/>
          <w:szCs w:val="24"/>
        </w:rPr>
        <w:pPrChange w:id="1114" w:author="Степанова Любовь Борисовна" w:date="2024-10-02T12:32:00Z">
          <w:pPr>
            <w:numPr>
              <w:numId w:val="61"/>
            </w:numPr>
            <w:spacing w:after="0"/>
            <w:ind w:left="1287" w:firstLine="567"/>
            <w:contextualSpacing/>
            <w:jc w:val="both"/>
          </w:pPr>
        </w:pPrChange>
      </w:pPr>
      <w:moveFrom w:id="1115" w:author="Степанова Любовь Борисовна" w:date="2024-10-02T11:53:00Z">
        <w:r w:rsidRPr="0076386C" w:rsidDel="00BC30DA">
          <w:rPr>
            <w:rFonts w:ascii="Times New Roman" w:hAnsi="Times New Roman" w:cs="Times New Roman"/>
            <w:bCs/>
            <w:sz w:val="24"/>
            <w:szCs w:val="24"/>
          </w:rPr>
          <w:t>ПОЛЬЗОВАНИЕ ОБЩИМ ИМУЩЕСТВОМ И СОДЕРЖАНИЕМ;</w:t>
        </w:r>
      </w:moveFrom>
    </w:p>
    <w:p w14:paraId="0CD739E7" w14:textId="3F3294FD" w:rsidR="000041A1" w:rsidRPr="0076386C" w:rsidDel="00BC30DA" w:rsidRDefault="000041A1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moveFrom w:id="1116" w:author="Степанова Любовь Борисовна" w:date="2024-10-02T11:53:00Z"/>
          <w:rFonts w:ascii="Times New Roman" w:hAnsi="Times New Roman" w:cs="Times New Roman"/>
          <w:bCs/>
          <w:caps/>
          <w:sz w:val="24"/>
          <w:szCs w:val="24"/>
        </w:rPr>
        <w:pPrChange w:id="1117" w:author="Степанова Любовь Борисовна" w:date="2024-10-02T12:32:00Z">
          <w:pPr>
            <w:numPr>
              <w:numId w:val="61"/>
            </w:numPr>
            <w:spacing w:after="0"/>
            <w:ind w:left="1287" w:firstLine="567"/>
            <w:contextualSpacing/>
            <w:jc w:val="both"/>
          </w:pPr>
        </w:pPrChange>
      </w:pPr>
      <w:moveFrom w:id="1118" w:author="Степанова Любовь Борисовна" w:date="2024-10-02T11:53:00Z">
        <w:r w:rsidRPr="0076386C" w:rsidDel="00BC30DA">
          <w:rPr>
            <w:rFonts w:ascii="Times New Roman" w:hAnsi="Times New Roman" w:cs="Times New Roman"/>
            <w:bCs/>
            <w:caps/>
            <w:sz w:val="24"/>
            <w:szCs w:val="24"/>
          </w:rPr>
          <w:t>Содержания домашних животных;</w:t>
        </w:r>
      </w:moveFrom>
    </w:p>
    <w:p w14:paraId="37D50100" w14:textId="653F1CAC" w:rsidR="000041A1" w:rsidRPr="003D1B77" w:rsidDel="00BC30DA" w:rsidRDefault="000041A1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moveFrom w:id="1119" w:author="Степанова Любовь Борисовна" w:date="2024-10-02T11:53:00Z"/>
          <w:rFonts w:ascii="Times New Roman" w:hAnsi="Times New Roman" w:cs="Times New Roman"/>
          <w:bCs/>
          <w:caps/>
          <w:sz w:val="24"/>
          <w:szCs w:val="24"/>
        </w:rPr>
        <w:pPrChange w:id="1120" w:author="Степанова Любовь Борисовна" w:date="2024-10-02T12:32:00Z">
          <w:pPr>
            <w:numPr>
              <w:numId w:val="61"/>
            </w:numPr>
            <w:spacing w:after="0"/>
            <w:ind w:left="1287" w:firstLine="567"/>
            <w:contextualSpacing/>
            <w:jc w:val="both"/>
          </w:pPr>
        </w:pPrChange>
      </w:pPr>
      <w:moveFrom w:id="1121" w:author="Степанова Любовь Борисовна" w:date="2024-10-02T11:53:00Z">
        <w:r w:rsidRPr="005D295A" w:rsidDel="00BC30DA">
          <w:rPr>
            <w:rFonts w:ascii="Times New Roman" w:hAnsi="Times New Roman" w:cs="Times New Roman"/>
            <w:bCs/>
            <w:caps/>
            <w:sz w:val="24"/>
            <w:szCs w:val="24"/>
          </w:rPr>
          <w:t>Проведения ремонтно-строительных работ в помещениях ЖК;</w:t>
        </w:r>
      </w:moveFrom>
    </w:p>
    <w:p w14:paraId="01942BAE" w14:textId="16809A8B" w:rsidR="000041A1" w:rsidRPr="008400E8" w:rsidDel="00BC30DA" w:rsidRDefault="000041A1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moveFrom w:id="1122" w:author="Степанова Любовь Борисовна" w:date="2024-10-02T11:53:00Z"/>
          <w:rFonts w:ascii="Times New Roman" w:hAnsi="Times New Roman" w:cs="Times New Roman"/>
          <w:bCs/>
          <w:caps/>
          <w:sz w:val="24"/>
          <w:szCs w:val="24"/>
        </w:rPr>
        <w:pPrChange w:id="1123" w:author="Степанова Любовь Борисовна" w:date="2024-10-02T12:32:00Z">
          <w:pPr>
            <w:numPr>
              <w:numId w:val="61"/>
            </w:numPr>
            <w:spacing w:after="0"/>
            <w:ind w:left="1287" w:firstLine="567"/>
            <w:contextualSpacing/>
            <w:jc w:val="both"/>
          </w:pPr>
        </w:pPrChange>
      </w:pPr>
      <w:moveFrom w:id="1124" w:author="Степанова Любовь Борисовна" w:date="2024-10-02T11:53:00Z">
        <w:r w:rsidRPr="004B58D7" w:rsidDel="00BC30DA">
          <w:rPr>
            <w:rFonts w:ascii="Times New Roman" w:hAnsi="Times New Roman" w:cs="Times New Roman"/>
            <w:bCs/>
            <w:caps/>
            <w:sz w:val="24"/>
            <w:szCs w:val="24"/>
          </w:rPr>
          <w:t>Действий в аварийных, чрезвычайных и экстремальных ситуациях;</w:t>
        </w:r>
      </w:moveFrom>
    </w:p>
    <w:p w14:paraId="2C5C5B0C" w14:textId="76F1EAA3" w:rsidR="000041A1" w:rsidRPr="00BE0448" w:rsidDel="00BC30DA" w:rsidRDefault="000041A1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moveFrom w:id="1125" w:author="Степанова Любовь Борисовна" w:date="2024-10-02T11:53:00Z"/>
          <w:rFonts w:ascii="Times New Roman" w:hAnsi="Times New Roman" w:cs="Times New Roman"/>
          <w:bCs/>
          <w:caps/>
          <w:sz w:val="24"/>
          <w:szCs w:val="24"/>
        </w:rPr>
        <w:pPrChange w:id="1126" w:author="Степанова Любовь Борисовна" w:date="2024-10-02T12:32:00Z">
          <w:pPr>
            <w:numPr>
              <w:numId w:val="61"/>
            </w:numPr>
            <w:spacing w:after="0"/>
            <w:ind w:left="1287" w:firstLine="567"/>
            <w:contextualSpacing/>
            <w:jc w:val="both"/>
          </w:pPr>
        </w:pPrChange>
      </w:pPr>
      <w:moveFrom w:id="1127" w:author="Степанова Любовь Борисовна" w:date="2024-10-02T11:53:00Z">
        <w:r w:rsidRPr="00BE0448" w:rsidDel="00BC30DA">
          <w:rPr>
            <w:rFonts w:ascii="Times New Roman" w:hAnsi="Times New Roman" w:cs="Times New Roman"/>
            <w:bCs/>
            <w:caps/>
            <w:sz w:val="24"/>
            <w:szCs w:val="24"/>
          </w:rPr>
          <w:t>Проезда и парковки на территории ЖК;</w:t>
        </w:r>
      </w:moveFrom>
    </w:p>
    <w:p w14:paraId="6E1DB4F9" w14:textId="28DF0E3B" w:rsidR="000041A1" w:rsidRPr="00650074" w:rsidDel="00BC30DA" w:rsidRDefault="000041A1">
      <w:pPr>
        <w:numPr>
          <w:ilvl w:val="0"/>
          <w:numId w:val="61"/>
        </w:numPr>
        <w:spacing w:after="0"/>
        <w:ind w:left="0" w:firstLine="567"/>
        <w:contextualSpacing/>
        <w:jc w:val="both"/>
        <w:rPr>
          <w:moveFrom w:id="1128" w:author="Степанова Любовь Борисовна" w:date="2024-10-02T11:53:00Z"/>
          <w:rFonts w:ascii="Times New Roman" w:hAnsi="Times New Roman" w:cs="Times New Roman"/>
          <w:bCs/>
          <w:sz w:val="24"/>
          <w:szCs w:val="24"/>
        </w:rPr>
        <w:pPrChange w:id="1129" w:author="Степанова Любовь Борисовна" w:date="2024-10-02T12:32:00Z">
          <w:pPr>
            <w:numPr>
              <w:numId w:val="61"/>
            </w:numPr>
            <w:spacing w:after="0"/>
            <w:ind w:left="1287" w:firstLine="567"/>
            <w:contextualSpacing/>
            <w:jc w:val="both"/>
          </w:pPr>
        </w:pPrChange>
      </w:pPr>
      <w:moveFrom w:id="1130" w:author="Степанова Любовь Борисовна" w:date="2024-10-02T11:53:00Z">
        <w:r w:rsidRPr="00D5020A" w:rsidDel="00BC30DA">
          <w:rPr>
            <w:rFonts w:ascii="Times New Roman" w:hAnsi="Times New Roman" w:cs="Times New Roman"/>
            <w:bCs/>
            <w:caps/>
            <w:sz w:val="24"/>
            <w:szCs w:val="24"/>
          </w:rPr>
          <w:t>Другим вопросам, возникающим в процессе проживания и пользования общим имуществом ЖК</w:t>
        </w:r>
        <w:r w:rsidRPr="00F6451A" w:rsidDel="00BC30DA">
          <w:rPr>
            <w:rFonts w:ascii="Times New Roman" w:hAnsi="Times New Roman" w:cs="Times New Roman"/>
            <w:bCs/>
            <w:sz w:val="24"/>
            <w:szCs w:val="24"/>
          </w:rPr>
          <w:t>.</w:t>
        </w:r>
        <w:commentRangeEnd w:id="1111"/>
        <w:r w:rsidR="00510DDD" w:rsidRPr="00650074" w:rsidDel="00BC30DA">
          <w:rPr>
            <w:rStyle w:val="af1"/>
            <w:bCs/>
          </w:rPr>
          <w:commentReference w:id="1111"/>
        </w:r>
      </w:moveFrom>
    </w:p>
    <w:p w14:paraId="04B4A318" w14:textId="1031C6FA" w:rsidR="000041A1" w:rsidRPr="0076386C" w:rsidDel="00BC30DA" w:rsidRDefault="000041A1">
      <w:pPr>
        <w:spacing w:after="0"/>
        <w:ind w:firstLine="567"/>
        <w:jc w:val="both"/>
        <w:rPr>
          <w:moveFrom w:id="1131" w:author="Степанова Любовь Борисовна" w:date="2024-10-02T11:53:00Z"/>
          <w:rFonts w:ascii="Times New Roman" w:hAnsi="Times New Roman" w:cs="Times New Roman"/>
          <w:bCs/>
          <w:sz w:val="24"/>
          <w:szCs w:val="24"/>
        </w:rPr>
      </w:pPr>
    </w:p>
    <w:moveFromRangeEnd w:id="1106"/>
    <w:p w14:paraId="20E17782" w14:textId="77777777" w:rsidR="000041A1" w:rsidRPr="007850C1" w:rsidRDefault="000041A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6386C">
        <w:rPr>
          <w:rFonts w:ascii="Times New Roman" w:hAnsi="Times New Roman" w:cs="Times New Roman"/>
          <w:bCs/>
          <w:sz w:val="24"/>
          <w:szCs w:val="24"/>
        </w:rPr>
        <w:t>Правила</w:t>
      </w:r>
      <w:r w:rsidRPr="000041A1">
        <w:rPr>
          <w:rFonts w:ascii="Times New Roman" w:hAnsi="Times New Roman" w:cs="Times New Roman"/>
          <w:sz w:val="24"/>
          <w:szCs w:val="24"/>
        </w:rPr>
        <w:t xml:space="preserve"> являются открытым документом. С текстом настоящих Правил может озна</w:t>
      </w:r>
      <w:r w:rsidRPr="007850C1">
        <w:rPr>
          <w:rFonts w:ascii="Times New Roman" w:hAnsi="Times New Roman" w:cs="Times New Roman"/>
          <w:sz w:val="24"/>
          <w:szCs w:val="24"/>
        </w:rPr>
        <w:t xml:space="preserve">комиться любое заинтересованное лицо. </w:t>
      </w:r>
    </w:p>
    <w:p w14:paraId="04B27B04" w14:textId="33EB6AB0" w:rsidR="000041A1" w:rsidRPr="007850C1" w:rsidRDefault="008113D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1132" w:author="Степанова Любовь Борисовна" w:date="2024-10-02T12:39:00Z">
        <w:r>
          <w:rPr>
            <w:rFonts w:ascii="Times New Roman" w:hAnsi="Times New Roman" w:cs="Times New Roman"/>
            <w:sz w:val="24"/>
            <w:szCs w:val="24"/>
          </w:rPr>
          <w:t>2.7.</w:t>
        </w:r>
      </w:ins>
      <w:ins w:id="1133" w:author="Степанова Любовь Борисовна" w:date="2024-10-02T12:43:00Z">
        <w:r w:rsidR="005B0FA6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0041A1" w:rsidRPr="007850C1">
        <w:rPr>
          <w:rFonts w:ascii="Times New Roman" w:hAnsi="Times New Roman" w:cs="Times New Roman"/>
          <w:sz w:val="24"/>
          <w:szCs w:val="24"/>
        </w:rPr>
        <w:t xml:space="preserve">Положения </w:t>
      </w:r>
      <w:del w:id="1134" w:author="Степанова Любовь Борисовна" w:date="2024-10-02T12:39:00Z">
        <w:r w:rsidR="000041A1" w:rsidRPr="007850C1" w:rsidDel="008113D1">
          <w:rPr>
            <w:rFonts w:ascii="Times New Roman" w:hAnsi="Times New Roman" w:cs="Times New Roman"/>
            <w:sz w:val="24"/>
            <w:szCs w:val="24"/>
          </w:rPr>
          <w:delText>настоящих п</w:delText>
        </w:r>
      </w:del>
      <w:ins w:id="1135" w:author="Степанова Любовь Борисовна" w:date="2024-10-02T12:39:00Z">
        <w:r>
          <w:rPr>
            <w:rFonts w:ascii="Times New Roman" w:hAnsi="Times New Roman" w:cs="Times New Roman"/>
            <w:sz w:val="24"/>
            <w:szCs w:val="24"/>
          </w:rPr>
          <w:t>П</w:t>
        </w:r>
      </w:ins>
      <w:r w:rsidR="000041A1" w:rsidRPr="007850C1">
        <w:rPr>
          <w:rFonts w:ascii="Times New Roman" w:hAnsi="Times New Roman" w:cs="Times New Roman"/>
          <w:sz w:val="24"/>
          <w:szCs w:val="24"/>
        </w:rPr>
        <w:t>равил являются неотъемлемо</w:t>
      </w:r>
      <w:r w:rsidR="00E86200" w:rsidRPr="007850C1">
        <w:rPr>
          <w:rFonts w:ascii="Times New Roman" w:hAnsi="Times New Roman" w:cs="Times New Roman"/>
          <w:sz w:val="24"/>
          <w:szCs w:val="24"/>
        </w:rPr>
        <w:t xml:space="preserve">й частью Договора управления </w:t>
      </w:r>
      <w:ins w:id="1136" w:author="Степанова Любовь Борисовна" w:date="2024-10-02T12:39:00Z">
        <w:r>
          <w:rPr>
            <w:rFonts w:ascii="Times New Roman" w:hAnsi="Times New Roman" w:cs="Times New Roman"/>
            <w:sz w:val="24"/>
            <w:szCs w:val="24"/>
          </w:rPr>
          <w:t>МКД</w:t>
        </w:r>
      </w:ins>
      <w:del w:id="1137" w:author="Степанова Любовь Борисовна" w:date="2024-10-02T12:39:00Z">
        <w:r w:rsidR="00E86200" w:rsidRPr="007850C1" w:rsidDel="008113D1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r w:rsidR="000041A1" w:rsidRPr="007850C1">
        <w:rPr>
          <w:rFonts w:ascii="Times New Roman" w:hAnsi="Times New Roman" w:cs="Times New Roman"/>
          <w:sz w:val="24"/>
          <w:szCs w:val="24"/>
        </w:rPr>
        <w:t xml:space="preserve">, который заключается между собственником недвижимого имущества и Управляющей </w:t>
      </w:r>
      <w:ins w:id="1138" w:author="Степанова Любовь Борисовна" w:date="2024-10-02T12:39:00Z">
        <w:r>
          <w:rPr>
            <w:rFonts w:ascii="Times New Roman" w:hAnsi="Times New Roman" w:cs="Times New Roman"/>
            <w:sz w:val="24"/>
            <w:szCs w:val="24"/>
          </w:rPr>
          <w:t>организацией</w:t>
        </w:r>
      </w:ins>
      <w:del w:id="1139" w:author="Степанова Любовь Борисовна" w:date="2024-10-02T12:39:00Z">
        <w:r w:rsidR="000041A1" w:rsidRPr="007850C1" w:rsidDel="008113D1">
          <w:rPr>
            <w:rFonts w:ascii="Times New Roman" w:hAnsi="Times New Roman" w:cs="Times New Roman"/>
            <w:sz w:val="24"/>
            <w:szCs w:val="24"/>
          </w:rPr>
          <w:delText>компанией</w:delText>
        </w:r>
      </w:del>
      <w:r w:rsidR="000041A1" w:rsidRPr="007850C1">
        <w:rPr>
          <w:rFonts w:ascii="Times New Roman" w:hAnsi="Times New Roman" w:cs="Times New Roman"/>
          <w:sz w:val="24"/>
          <w:szCs w:val="24"/>
        </w:rPr>
        <w:t xml:space="preserve">, выполняющей функции по оказанию услуг по управлению и эксплуатации </w:t>
      </w:r>
      <w:ins w:id="1140" w:author="Степанова Любовь Борисовна" w:date="2024-10-02T12:39:00Z">
        <w:r>
          <w:rPr>
            <w:rFonts w:ascii="Times New Roman" w:hAnsi="Times New Roman" w:cs="Times New Roman"/>
            <w:sz w:val="24"/>
            <w:szCs w:val="24"/>
          </w:rPr>
          <w:t>МКД</w:t>
        </w:r>
      </w:ins>
      <w:del w:id="1141" w:author="Степанова Любовь Борисовна" w:date="2024-10-02T12:39:00Z">
        <w:r w:rsidR="000041A1" w:rsidRPr="007850C1" w:rsidDel="008113D1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r w:rsidR="000041A1" w:rsidRPr="007850C1">
        <w:rPr>
          <w:rFonts w:ascii="Times New Roman" w:hAnsi="Times New Roman" w:cs="Times New Roman"/>
          <w:sz w:val="24"/>
          <w:szCs w:val="24"/>
        </w:rPr>
        <w:t>.</w:t>
      </w:r>
    </w:p>
    <w:p w14:paraId="4E25F230" w14:textId="601FF0D3" w:rsidR="000041A1" w:rsidRPr="000041A1" w:rsidRDefault="008113D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1142" w:author="Степанова Любовь Борисовна" w:date="2024-10-02T12:39:00Z">
        <w:r>
          <w:rPr>
            <w:rFonts w:ascii="Times New Roman" w:hAnsi="Times New Roman" w:cs="Times New Roman"/>
            <w:sz w:val="24"/>
            <w:szCs w:val="24"/>
          </w:rPr>
          <w:t xml:space="preserve">2.8. </w:t>
        </w:r>
      </w:ins>
      <w:del w:id="1143" w:author="Степанова Любовь Борисовна" w:date="2024-10-02T12:39:00Z">
        <w:r w:rsidR="000041A1" w:rsidRPr="000041A1" w:rsidDel="008113D1">
          <w:rPr>
            <w:rFonts w:ascii="Times New Roman" w:hAnsi="Times New Roman" w:cs="Times New Roman"/>
            <w:sz w:val="24"/>
            <w:szCs w:val="24"/>
          </w:rPr>
          <w:delText xml:space="preserve">3.4. 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Каждый собственник обязан прикладывать разумные усилия для соблюдения настоящих Правил как лично, так и путем </w:t>
      </w:r>
      <w:r w:rsidR="00913215">
        <w:rPr>
          <w:rFonts w:ascii="Times New Roman" w:hAnsi="Times New Roman" w:cs="Times New Roman"/>
          <w:sz w:val="24"/>
          <w:szCs w:val="24"/>
        </w:rPr>
        <w:t>правомерного воздействия на</w:t>
      </w:r>
      <w:r w:rsidR="000041A1" w:rsidRPr="000041A1">
        <w:rPr>
          <w:rFonts w:ascii="Times New Roman" w:hAnsi="Times New Roman" w:cs="Times New Roman"/>
          <w:sz w:val="24"/>
          <w:szCs w:val="24"/>
        </w:rPr>
        <w:t xml:space="preserve"> членов своей семьи, соседей, лиц, проживающих на территории его недвижимого имущества, а также лиц, временно находящихся на территории </w:t>
      </w:r>
      <w:ins w:id="1144" w:author="Степанова Любовь Борисовна" w:date="2024-10-02T12:40:00Z">
        <w:r w:rsidR="005B0FA6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del w:id="1145" w:author="Степанова Любовь Борисовна" w:date="2024-10-02T12:40:00Z">
        <w:r w:rsidR="000041A1" w:rsidRPr="000041A1" w:rsidDel="005B0FA6">
          <w:rPr>
            <w:rFonts w:ascii="Times New Roman" w:hAnsi="Times New Roman" w:cs="Times New Roman"/>
            <w:sz w:val="24"/>
            <w:szCs w:val="24"/>
          </w:rPr>
          <w:delText>жилого комплекса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.</w:t>
      </w:r>
    </w:p>
    <w:p w14:paraId="20C8FBF3" w14:textId="0C0ED39B" w:rsidR="000041A1" w:rsidRPr="000041A1" w:rsidRDefault="005B0FA6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1146" w:author="Степанова Любовь Борисовна" w:date="2024-10-02T12:42:00Z">
        <w:r>
          <w:rPr>
            <w:rFonts w:ascii="Times New Roman" w:hAnsi="Times New Roman" w:cs="Times New Roman"/>
            <w:sz w:val="24"/>
            <w:szCs w:val="24"/>
          </w:rPr>
          <w:t>2.9</w:t>
        </w:r>
      </w:ins>
      <w:del w:id="1147" w:author="Степанова Любовь Борисовна" w:date="2024-10-02T12:42:00Z">
        <w:r w:rsidR="000041A1" w:rsidRPr="000041A1" w:rsidDel="005B0FA6">
          <w:rPr>
            <w:rFonts w:ascii="Times New Roman" w:hAnsi="Times New Roman" w:cs="Times New Roman"/>
            <w:sz w:val="24"/>
            <w:szCs w:val="24"/>
          </w:rPr>
          <w:delText>3.5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. Собственники должны прилагать максимум усилий </w:t>
      </w:r>
      <w:ins w:id="1148" w:author="Степанова Любовь Борисовна" w:date="2024-10-02T12:41:00Z">
        <w:r>
          <w:rPr>
            <w:rFonts w:ascii="Times New Roman" w:hAnsi="Times New Roman" w:cs="Times New Roman"/>
            <w:sz w:val="24"/>
            <w:szCs w:val="24"/>
          </w:rPr>
          <w:t xml:space="preserve">для </w:t>
        </w:r>
      </w:ins>
      <w:del w:id="1149" w:author="Степанова Любовь Борисовна" w:date="2024-10-02T12:41:00Z">
        <w:r w:rsidR="00913215" w:rsidDel="005B0FA6">
          <w:rPr>
            <w:rFonts w:ascii="Times New Roman" w:hAnsi="Times New Roman" w:cs="Times New Roman"/>
            <w:sz w:val="24"/>
            <w:szCs w:val="24"/>
          </w:rPr>
          <w:delText>избежания</w:delText>
        </w:r>
      </w:del>
      <w:proofErr w:type="spellStart"/>
      <w:ins w:id="1150" w:author="Степанова Любовь Борисовна" w:date="2024-10-02T12:41:00Z">
        <w:r>
          <w:rPr>
            <w:rFonts w:ascii="Times New Roman" w:hAnsi="Times New Roman" w:cs="Times New Roman"/>
            <w:sz w:val="24"/>
            <w:szCs w:val="24"/>
          </w:rPr>
          <w:t>избежания</w:t>
        </w:r>
      </w:ins>
      <w:proofErr w:type="spellEnd"/>
      <w:r w:rsidR="00913215">
        <w:rPr>
          <w:rFonts w:ascii="Times New Roman" w:hAnsi="Times New Roman" w:cs="Times New Roman"/>
          <w:sz w:val="24"/>
          <w:szCs w:val="24"/>
        </w:rPr>
        <w:t xml:space="preserve"> и предотвращения</w:t>
      </w:r>
      <w:r w:rsidR="000041A1" w:rsidRPr="000041A1">
        <w:rPr>
          <w:rFonts w:ascii="Times New Roman" w:hAnsi="Times New Roman" w:cs="Times New Roman"/>
          <w:sz w:val="24"/>
          <w:szCs w:val="24"/>
        </w:rPr>
        <w:t xml:space="preserve"> конфликтных ситуаций, а в случае их возникновения —</w:t>
      </w:r>
      <w:ins w:id="1151" w:author="Степанова Любовь Борисовна" w:date="2024-10-02T12:41:00Z">
        <w:r>
          <w:rPr>
            <w:rFonts w:ascii="Times New Roman" w:hAnsi="Times New Roman" w:cs="Times New Roman"/>
            <w:sz w:val="24"/>
            <w:szCs w:val="24"/>
          </w:rPr>
          <w:t xml:space="preserve"> все возможные меры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 xml:space="preserve"> для их скорейшего разрешения. </w:t>
      </w:r>
      <w:r w:rsidR="00913215">
        <w:rPr>
          <w:rFonts w:ascii="Times New Roman" w:hAnsi="Times New Roman" w:cs="Times New Roman"/>
          <w:sz w:val="24"/>
          <w:szCs w:val="24"/>
        </w:rPr>
        <w:t>Д</w:t>
      </w:r>
      <w:r w:rsidR="000041A1" w:rsidRPr="000041A1">
        <w:rPr>
          <w:rFonts w:ascii="Times New Roman" w:hAnsi="Times New Roman" w:cs="Times New Roman"/>
          <w:sz w:val="24"/>
          <w:szCs w:val="24"/>
        </w:rPr>
        <w:t xml:space="preserve">ействия собственников не должны нарушать законных прав и интересов иных жителей </w:t>
      </w:r>
      <w:del w:id="1152" w:author="Степанова Любовь Борисовна" w:date="2024-10-02T12:42:00Z">
        <w:r w:rsidR="000041A1" w:rsidRPr="000041A1" w:rsidDel="005B0FA6">
          <w:rPr>
            <w:rFonts w:ascii="Times New Roman" w:hAnsi="Times New Roman" w:cs="Times New Roman"/>
            <w:sz w:val="24"/>
            <w:szCs w:val="24"/>
          </w:rPr>
          <w:delText>жилого к</w:delText>
        </w:r>
      </w:del>
      <w:ins w:id="1153" w:author="Степанова Любовь Борисовна" w:date="2024-10-02T12:42:00Z">
        <w:del w:id="1154" w:author="Зыков Олег Викторович" w:date="2024-10-17T11:12:00Z">
          <w:r w:rsidDel="002F462C">
            <w:rPr>
              <w:rFonts w:ascii="Times New Roman" w:hAnsi="Times New Roman" w:cs="Times New Roman"/>
              <w:sz w:val="24"/>
              <w:szCs w:val="24"/>
            </w:rPr>
            <w:delText>К</w:delText>
          </w:r>
        </w:del>
      </w:ins>
      <w:del w:id="1155" w:author="Зыков Олег Викторович" w:date="2024-10-17T11:12:00Z">
        <w:r w:rsidR="000041A1" w:rsidRPr="000041A1" w:rsidDel="002F462C">
          <w:rPr>
            <w:rFonts w:ascii="Times New Roman" w:hAnsi="Times New Roman" w:cs="Times New Roman"/>
            <w:sz w:val="24"/>
            <w:szCs w:val="24"/>
          </w:rPr>
          <w:delText>омплекса</w:delText>
        </w:r>
      </w:del>
      <w:ins w:id="1156" w:author="Зыков Олег Викторович" w:date="2024-10-17T11:12:00Z">
        <w:r w:rsidR="002F462C">
          <w:rPr>
            <w:rFonts w:ascii="Times New Roman" w:hAnsi="Times New Roman" w:cs="Times New Roman"/>
            <w:sz w:val="24"/>
            <w:szCs w:val="24"/>
          </w:rPr>
          <w:t>МКД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>.</w:t>
      </w:r>
    </w:p>
    <w:p w14:paraId="59764AF4" w14:textId="12B7E57B" w:rsidR="000041A1" w:rsidRPr="000041A1" w:rsidRDefault="005B0FA6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1157" w:author="Степанова Любовь Борисовна" w:date="2024-10-02T12:42:00Z">
        <w:r>
          <w:rPr>
            <w:rFonts w:ascii="Times New Roman" w:hAnsi="Times New Roman" w:cs="Times New Roman"/>
            <w:sz w:val="24"/>
            <w:szCs w:val="24"/>
          </w:rPr>
          <w:t>2.10.</w:t>
        </w:r>
      </w:ins>
      <w:del w:id="1158" w:author="Степанова Любовь Борисовна" w:date="2024-10-02T12:42:00Z">
        <w:r w:rsidR="000041A1" w:rsidRPr="000041A1" w:rsidDel="005B0FA6">
          <w:rPr>
            <w:rFonts w:ascii="Times New Roman" w:hAnsi="Times New Roman" w:cs="Times New Roman"/>
            <w:sz w:val="24"/>
            <w:szCs w:val="24"/>
          </w:rPr>
          <w:delText>3.6.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 Общение между собственниками и представителями Управляющей </w:t>
      </w:r>
      <w:ins w:id="1159" w:author="Степанова Любовь Борисовна" w:date="2024-10-02T12:42:00Z">
        <w:r>
          <w:rPr>
            <w:rFonts w:ascii="Times New Roman" w:hAnsi="Times New Roman" w:cs="Times New Roman"/>
            <w:sz w:val="24"/>
            <w:szCs w:val="24"/>
          </w:rPr>
          <w:t>организации</w:t>
        </w:r>
      </w:ins>
      <w:del w:id="1160" w:author="Степанова Любовь Борисовна" w:date="2024-10-02T12:42:00Z">
        <w:r w:rsidR="000041A1" w:rsidRPr="000041A1" w:rsidDel="005B0FA6">
          <w:rPr>
            <w:rFonts w:ascii="Times New Roman" w:hAnsi="Times New Roman" w:cs="Times New Roman"/>
            <w:sz w:val="24"/>
            <w:szCs w:val="24"/>
          </w:rPr>
          <w:delText>компании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 строится на принципах взаимного уважения</w:t>
      </w:r>
      <w:r w:rsidR="00913215">
        <w:rPr>
          <w:rFonts w:ascii="Times New Roman" w:hAnsi="Times New Roman" w:cs="Times New Roman"/>
          <w:sz w:val="24"/>
          <w:szCs w:val="24"/>
        </w:rPr>
        <w:t>.</w:t>
      </w:r>
      <w:r w:rsidR="000041A1" w:rsidRPr="000041A1">
        <w:rPr>
          <w:rFonts w:ascii="Times New Roman" w:hAnsi="Times New Roman" w:cs="Times New Roman"/>
          <w:sz w:val="24"/>
          <w:szCs w:val="24"/>
        </w:rPr>
        <w:t xml:space="preserve"> </w:t>
      </w:r>
      <w:r w:rsidR="00913215">
        <w:rPr>
          <w:rFonts w:ascii="Times New Roman" w:hAnsi="Times New Roman" w:cs="Times New Roman"/>
          <w:sz w:val="24"/>
          <w:szCs w:val="24"/>
        </w:rPr>
        <w:t xml:space="preserve">Не допускаются действия, противоречащие </w:t>
      </w:r>
      <w:ins w:id="1161" w:author="Степанова Любовь Борисовна" w:date="2024-10-02T12:42:00Z">
        <w:r>
          <w:rPr>
            <w:rFonts w:ascii="Times New Roman" w:hAnsi="Times New Roman" w:cs="Times New Roman"/>
            <w:sz w:val="24"/>
            <w:szCs w:val="24"/>
          </w:rPr>
          <w:t>действующему законодательству</w:t>
        </w:r>
      </w:ins>
      <w:ins w:id="1162" w:author="Степанова Любовь Борисовна" w:date="2024-10-02T12:43:00Z">
        <w:r>
          <w:rPr>
            <w:rFonts w:ascii="Times New Roman" w:hAnsi="Times New Roman" w:cs="Times New Roman"/>
            <w:sz w:val="24"/>
            <w:szCs w:val="24"/>
          </w:rPr>
          <w:t xml:space="preserve">, </w:t>
        </w:r>
      </w:ins>
      <w:r w:rsidR="00913215">
        <w:rPr>
          <w:rFonts w:ascii="Times New Roman" w:hAnsi="Times New Roman" w:cs="Times New Roman"/>
          <w:sz w:val="24"/>
          <w:szCs w:val="24"/>
        </w:rPr>
        <w:t>основам нравственности.</w:t>
      </w:r>
      <w:commentRangeEnd w:id="805"/>
      <w:r w:rsidR="00D54ED1">
        <w:rPr>
          <w:rStyle w:val="af1"/>
        </w:rPr>
        <w:commentReference w:id="805"/>
      </w:r>
    </w:p>
    <w:p w14:paraId="1CC66009" w14:textId="77777777" w:rsidR="000041A1" w:rsidRPr="000041A1" w:rsidRDefault="000041A1" w:rsidP="00E8620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15EFE82" w14:textId="4C3F9E3F" w:rsidR="000041A1" w:rsidRPr="00D51EF8" w:rsidRDefault="00D51EF8" w:rsidP="00E8620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1163" w:author="Степанова Любовь Борисовна" w:date="2024-10-04T14:00:00Z">
        <w:r w:rsidRPr="00D51EF8">
          <w:rPr>
            <w:rFonts w:ascii="Times New Roman" w:hAnsi="Times New Roman" w:cs="Times New Roman"/>
            <w:b/>
            <w:bCs/>
            <w:color w:val="000000"/>
            <w:sz w:val="24"/>
            <w:szCs w:val="24"/>
            <w:rPrChange w:id="1164" w:author="Степанова Любовь Борисовна" w:date="2024-10-04T14:00:00Z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highlight w:val="yellow"/>
              </w:rPr>
            </w:rPrChange>
          </w:rPr>
          <w:t>3</w:t>
        </w:r>
      </w:ins>
      <w:del w:id="1165" w:author="Степанова Любовь Борисовна" w:date="2024-10-04T14:00:00Z">
        <w:r w:rsidR="000041A1" w:rsidRPr="00D51EF8" w:rsidDel="00D51EF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4</w:delText>
        </w:r>
      </w:del>
      <w:r w:rsidR="000041A1" w:rsidRPr="00D51EF8">
        <w:rPr>
          <w:rFonts w:ascii="Times New Roman" w:hAnsi="Times New Roman" w:cs="Times New Roman"/>
          <w:b/>
          <w:bCs/>
          <w:color w:val="000000"/>
          <w:sz w:val="24"/>
          <w:szCs w:val="24"/>
        </w:rPr>
        <w:t>. ПОЛЬЗОВАНИЕ ЖИЛЫМИ И НЕЖИЛЫМИ ПОМЕЩЕНИЯМИ</w:t>
      </w:r>
    </w:p>
    <w:p w14:paraId="34566E69" w14:textId="77777777" w:rsidR="000041A1" w:rsidRPr="0072695B" w:rsidRDefault="000041A1" w:rsidP="00E86200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  <w:highlight w:val="yellow"/>
          <w:rPrChange w:id="1166" w:author="Степанова Любовь Борисовна" w:date="2024-10-02T17:04:00Z">
            <w:rPr>
              <w:rFonts w:ascii="Times New Roman" w:hAnsi="Times New Roman" w:cs="Times New Roman"/>
              <w:color w:val="000000"/>
              <w:sz w:val="24"/>
              <w:szCs w:val="24"/>
            </w:rPr>
          </w:rPrChange>
        </w:rPr>
      </w:pPr>
    </w:p>
    <w:p w14:paraId="72D679ED" w14:textId="2B10A6E3" w:rsidR="000041A1" w:rsidRPr="00DF7F0D" w:rsidRDefault="00DF7F0D" w:rsidP="00E86200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1167" w:author="Степанова Любовь Борисовна" w:date="2024-10-30T12:52:00Z">
        <w:r>
          <w:rPr>
            <w:rFonts w:ascii="Times New Roman" w:hAnsi="Times New Roman" w:cs="Times New Roman"/>
            <w:color w:val="000000"/>
            <w:sz w:val="24"/>
            <w:szCs w:val="24"/>
          </w:rPr>
          <w:t>3</w:t>
        </w:r>
      </w:ins>
      <w:commentRangeStart w:id="1168"/>
      <w:del w:id="1169" w:author="Степанова Любовь Борисовна" w:date="2024-10-30T12:52:00Z">
        <w:r w:rsidR="000041A1" w:rsidRPr="00DF7F0D" w:rsidDel="00DF7F0D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="000041A1" w:rsidRPr="00DF7F0D">
        <w:rPr>
          <w:rFonts w:ascii="Times New Roman" w:hAnsi="Times New Roman" w:cs="Times New Roman"/>
          <w:color w:val="000000"/>
          <w:sz w:val="24"/>
          <w:szCs w:val="24"/>
        </w:rPr>
        <w:t>.1. Пользование жилым</w:t>
      </w:r>
      <w:ins w:id="1170" w:author="Степанова Любовь Борисовна" w:date="2024-10-30T12:52:00Z">
        <w:r w:rsidRPr="00DF7F0D">
          <w:rPr>
            <w:rFonts w:ascii="Times New Roman" w:hAnsi="Times New Roman" w:cs="Times New Roman"/>
            <w:color w:val="000000"/>
            <w:sz w:val="24"/>
            <w:szCs w:val="24"/>
            <w:rPrChange w:id="1171" w:author="Степанова Любовь Борисовна" w:date="2024-10-30T12:52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, нежилыми</w:t>
        </w:r>
      </w:ins>
      <w:r w:rsidR="000041A1" w:rsidRPr="00DF7F0D">
        <w:rPr>
          <w:rFonts w:ascii="Times New Roman" w:hAnsi="Times New Roman" w:cs="Times New Roman"/>
          <w:color w:val="000000"/>
          <w:sz w:val="24"/>
          <w:szCs w:val="24"/>
        </w:rPr>
        <w:t xml:space="preserve"> помещением осуществляется с учетом соблюдения прав и законных интересов</w:t>
      </w:r>
      <w:r w:rsidR="00B01A64" w:rsidRPr="00DF7F0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041A1" w:rsidRPr="00DF7F0D">
        <w:rPr>
          <w:rFonts w:ascii="Times New Roman" w:hAnsi="Times New Roman" w:cs="Times New Roman"/>
          <w:color w:val="000000"/>
          <w:sz w:val="24"/>
          <w:szCs w:val="24"/>
        </w:rPr>
        <w:t xml:space="preserve">проживающих в этом жилом помещении граждан, соседей, требований пожарной безопасности, санитарно-гигиенических, экологических и иных требований законодательства, а также в соответствии с правилами пользования жилыми помещениями, утвержденными Правительством РФ. </w:t>
      </w:r>
      <w:commentRangeEnd w:id="1168"/>
      <w:r w:rsidR="00D54ED1" w:rsidRPr="00DF7F0D">
        <w:rPr>
          <w:rStyle w:val="af1"/>
        </w:rPr>
        <w:commentReference w:id="1168"/>
      </w:r>
    </w:p>
    <w:p w14:paraId="5CC559E8" w14:textId="18C6F2F4" w:rsidR="009C5B78" w:rsidRDefault="000041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moveTo w:id="1172" w:author="Степанова Любовь Борисовна" w:date="2024-10-04T13:04:00Z"/>
          <w:rFonts w:ascii="Times New Roman" w:hAnsi="Times New Roman" w:cs="Times New Roman"/>
          <w:color w:val="000000"/>
          <w:sz w:val="24"/>
          <w:szCs w:val="24"/>
        </w:rPr>
        <w:pPrChange w:id="1173" w:author="Степанова Любовь Борисовна" w:date="2024-10-04T13:48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commentRangeStart w:id="1174"/>
      <w:del w:id="1175" w:author="Степанова Любовь Борисовна" w:date="2024-10-04T13:48:00Z">
        <w:r w:rsidRPr="0072695B" w:rsidDel="00256368">
          <w:rPr>
            <w:rFonts w:ascii="Times New Roman" w:hAnsi="Times New Roman" w:cs="Times New Roman"/>
            <w:color w:val="000000"/>
            <w:sz w:val="24"/>
            <w:szCs w:val="24"/>
            <w:highlight w:val="yellow"/>
            <w:rPrChange w:id="1176" w:author="Степанова Любовь Борисовна" w:date="2024-10-02T17:04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delText>4.2. Жилые помещения в ЖК используются исключительно для проживания собственников</w:delText>
        </w:r>
        <w:r w:rsidR="00913215" w:rsidRPr="0072695B" w:rsidDel="00256368">
          <w:rPr>
            <w:rFonts w:ascii="Times New Roman" w:hAnsi="Times New Roman" w:cs="Times New Roman"/>
            <w:color w:val="000000"/>
            <w:sz w:val="24"/>
            <w:szCs w:val="24"/>
            <w:highlight w:val="yellow"/>
            <w:rPrChange w:id="1177" w:author="Степанова Любовь Борисовна" w:date="2024-10-02T17:04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delText>, нанимателей</w:delText>
        </w:r>
        <w:r w:rsidRPr="0072695B" w:rsidDel="00256368">
          <w:rPr>
            <w:rFonts w:ascii="Times New Roman" w:hAnsi="Times New Roman" w:cs="Times New Roman"/>
            <w:color w:val="000000"/>
            <w:sz w:val="24"/>
            <w:szCs w:val="24"/>
            <w:highlight w:val="yellow"/>
            <w:rPrChange w:id="1178" w:author="Степанова Любовь Борисовна" w:date="2024-10-02T17:04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delText xml:space="preserve"> и пользователей помещений</w:delText>
        </w:r>
        <w:r w:rsidR="00913215" w:rsidRPr="0072695B" w:rsidDel="00256368">
          <w:rPr>
            <w:rFonts w:ascii="Times New Roman" w:hAnsi="Times New Roman" w:cs="Times New Roman"/>
            <w:color w:val="000000"/>
            <w:sz w:val="24"/>
            <w:szCs w:val="24"/>
            <w:highlight w:val="yellow"/>
            <w:rPrChange w:id="1179" w:author="Степанова Любовь Борисовна" w:date="2024-10-02T17:04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delText xml:space="preserve"> в МКД</w:delText>
        </w:r>
        <w:r w:rsidRPr="0072695B" w:rsidDel="00256368">
          <w:rPr>
            <w:rFonts w:ascii="Times New Roman" w:hAnsi="Times New Roman" w:cs="Times New Roman"/>
            <w:color w:val="000000"/>
            <w:sz w:val="24"/>
            <w:szCs w:val="24"/>
            <w:highlight w:val="yellow"/>
            <w:rPrChange w:id="1180" w:author="Степанова Любовь Борисовна" w:date="2024-10-02T17:04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delText xml:space="preserve">. </w:delText>
        </w:r>
      </w:del>
      <w:commentRangeEnd w:id="1174"/>
      <w:r w:rsidR="00471147" w:rsidRPr="0072695B">
        <w:rPr>
          <w:rStyle w:val="af1"/>
          <w:highlight w:val="yellow"/>
          <w:rPrChange w:id="1181" w:author="Степанова Любовь Борисовна" w:date="2024-10-02T17:04:00Z">
            <w:rPr>
              <w:rStyle w:val="af1"/>
            </w:rPr>
          </w:rPrChange>
        </w:rPr>
        <w:commentReference w:id="1174"/>
      </w:r>
      <w:ins w:id="1182" w:author="Степанова Любовь Борисовна" w:date="2024-10-30T12:52:00Z">
        <w:r w:rsidR="00DF7F0D">
          <w:rPr>
            <w:rFonts w:ascii="Times New Roman" w:hAnsi="Times New Roman" w:cs="Times New Roman"/>
            <w:color w:val="000000"/>
            <w:sz w:val="24"/>
            <w:szCs w:val="24"/>
          </w:rPr>
          <w:t>3</w:t>
        </w:r>
      </w:ins>
      <w:ins w:id="1183" w:author="Степанова Любовь Борисовна" w:date="2024-10-04T13:05:00Z">
        <w:r w:rsidR="009C5B78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  <w:ins w:id="1184" w:author="Степанова Любовь Борисовна" w:date="2024-10-04T13:48:00Z">
        <w:r w:rsidR="00256368">
          <w:rPr>
            <w:rFonts w:ascii="Times New Roman" w:hAnsi="Times New Roman" w:cs="Times New Roman"/>
            <w:color w:val="000000"/>
            <w:sz w:val="24"/>
            <w:szCs w:val="24"/>
          </w:rPr>
          <w:t>2</w:t>
        </w:r>
      </w:ins>
      <w:ins w:id="1185" w:author="Степанова Любовь Борисовна" w:date="2024-10-04T13:05:00Z">
        <w:r w:rsidR="009C5B78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  <w:ins w:id="1186" w:author="Степанова Любовь Борисовна" w:date="2024-10-30T17:14:00Z">
        <w:r w:rsidR="00C904D5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moveToRangeStart w:id="1187" w:author="Степанова Любовь Борисовна" w:date="2024-10-04T13:04:00Z" w:name="move178939468"/>
      <w:proofErr w:type="gramStart"/>
      <w:moveTo w:id="1188" w:author="Степанова Любовь Борисовна" w:date="2024-10-04T13:04:00Z">
        <w:r w:rsidR="009C5B78" w:rsidRPr="000041A1">
          <w:rPr>
            <w:rFonts w:ascii="Times New Roman" w:hAnsi="Times New Roman" w:cs="Times New Roman"/>
            <w:color w:val="000000"/>
            <w:sz w:val="24"/>
            <w:szCs w:val="24"/>
          </w:rPr>
          <w:t>При</w:t>
        </w:r>
        <w:proofErr w:type="gramEnd"/>
        <w:r w:rsidR="009C5B7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отчуждении </w:t>
        </w:r>
      </w:moveTo>
      <w:ins w:id="1189" w:author="Степанова Любовь Борисовна" w:date="2024-10-04T13:04:00Z">
        <w:r w:rsidR="009C5B78">
          <w:rPr>
            <w:rFonts w:ascii="Times New Roman" w:hAnsi="Times New Roman" w:cs="Times New Roman"/>
            <w:color w:val="000000"/>
            <w:sz w:val="24"/>
            <w:szCs w:val="24"/>
          </w:rPr>
          <w:t>П</w:t>
        </w:r>
      </w:ins>
      <w:moveTo w:id="1190" w:author="Степанова Любовь Борисовна" w:date="2024-10-04T13:04:00Z">
        <w:del w:id="1191" w:author="Степанова Любовь Борисовна" w:date="2024-10-04T13:04:00Z">
          <w:r w:rsidR="009C5B78" w:rsidRPr="000041A1" w:rsidDel="009C5B78">
            <w:rPr>
              <w:rFonts w:ascii="Times New Roman" w:hAnsi="Times New Roman" w:cs="Times New Roman"/>
              <w:color w:val="000000"/>
              <w:sz w:val="24"/>
              <w:szCs w:val="24"/>
            </w:rPr>
            <w:delText>жилого п</w:delText>
          </w:r>
        </w:del>
        <w:r w:rsidR="009C5B78" w:rsidRPr="000041A1">
          <w:rPr>
            <w:rFonts w:ascii="Times New Roman" w:hAnsi="Times New Roman" w:cs="Times New Roman"/>
            <w:color w:val="000000"/>
            <w:sz w:val="24"/>
            <w:szCs w:val="24"/>
          </w:rPr>
          <w:t>омещения, иной причины изменения состава проживающих лиц</w:t>
        </w:r>
      </w:moveTo>
      <w:ins w:id="1192" w:author="Степанова Любовь Борисовна" w:date="2024-10-04T13:04:00Z">
        <w:r w:rsidR="009C5B78">
          <w:rPr>
            <w:rFonts w:ascii="Times New Roman" w:hAnsi="Times New Roman" w:cs="Times New Roman"/>
            <w:color w:val="000000"/>
            <w:sz w:val="24"/>
            <w:szCs w:val="24"/>
          </w:rPr>
          <w:t>, пользователей</w:t>
        </w:r>
      </w:ins>
      <w:moveTo w:id="1193" w:author="Степанова Любовь Борисовна" w:date="2024-10-04T13:04:00Z">
        <w:r w:rsidR="009C5B7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собственник обязан проинформировать </w:t>
        </w:r>
        <w:r w:rsidR="009C5B78" w:rsidRPr="006B3029">
          <w:rPr>
            <w:rFonts w:ascii="Times New Roman" w:hAnsi="Times New Roman" w:cs="Times New Roman"/>
            <w:color w:val="000000"/>
            <w:sz w:val="24"/>
            <w:szCs w:val="24"/>
          </w:rPr>
          <w:t>У</w:t>
        </w:r>
      </w:moveTo>
      <w:ins w:id="1194" w:author="Степанова Любовь Борисовна" w:date="2024-10-04T13:04:00Z">
        <w:r w:rsidR="009C5B78" w:rsidRPr="006B2D1F">
          <w:rPr>
            <w:rFonts w:ascii="Times New Roman" w:hAnsi="Times New Roman" w:cs="Times New Roman"/>
            <w:color w:val="000000"/>
            <w:sz w:val="24"/>
            <w:szCs w:val="24"/>
          </w:rPr>
          <w:t>правляющую организацию</w:t>
        </w:r>
      </w:ins>
      <w:moveTo w:id="1195" w:author="Степанова Любовь Борисовна" w:date="2024-10-04T13:04:00Z">
        <w:del w:id="1196" w:author="Степанова Любовь Борисовна" w:date="2024-10-04T13:04:00Z">
          <w:r w:rsidR="009C5B78" w:rsidRPr="006B2D1F" w:rsidDel="009C5B78">
            <w:rPr>
              <w:rFonts w:ascii="Times New Roman" w:hAnsi="Times New Roman" w:cs="Times New Roman"/>
              <w:color w:val="000000"/>
              <w:sz w:val="24"/>
              <w:szCs w:val="24"/>
            </w:rPr>
            <w:delText>К</w:delText>
          </w:r>
        </w:del>
        <w:r w:rsidR="009C5B7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о данном факте</w:t>
        </w:r>
      </w:moveTo>
      <w:ins w:id="1197" w:author="Степанова Любовь Борисовна" w:date="2024-10-04T13:05:00Z">
        <w:r w:rsidR="009C5B78">
          <w:rPr>
            <w:rFonts w:ascii="Times New Roman" w:hAnsi="Times New Roman" w:cs="Times New Roman"/>
            <w:color w:val="000000"/>
            <w:sz w:val="24"/>
            <w:szCs w:val="24"/>
          </w:rPr>
          <w:t xml:space="preserve"> и </w:t>
        </w:r>
      </w:ins>
      <w:moveTo w:id="1198" w:author="Степанова Любовь Борисовна" w:date="2024-10-04T13:04:00Z">
        <w:del w:id="1199" w:author="Степанова Любовь Борисовна" w:date="2024-10-04T13:05:00Z">
          <w:r w:rsidR="009C5B78" w:rsidRPr="000041A1" w:rsidDel="009C5B78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, </w:delText>
          </w:r>
        </w:del>
        <w:r w:rsidR="009C5B7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предоставить подтверждающие документы. </w:t>
        </w:r>
      </w:moveTo>
    </w:p>
    <w:moveToRangeEnd w:id="1187"/>
    <w:p w14:paraId="1AA23B30" w14:textId="68B51FD1" w:rsidR="009C5B78" w:rsidRPr="00D5020A" w:rsidDel="009C5B78" w:rsidRDefault="009C5B78" w:rsidP="00E86200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1200" w:author="Степанова Любовь Борисовна" w:date="2024-10-04T13:05:00Z"/>
          <w:rFonts w:ascii="Times New Roman" w:hAnsi="Times New Roman" w:cs="Times New Roman"/>
          <w:color w:val="000000"/>
          <w:sz w:val="24"/>
          <w:szCs w:val="24"/>
        </w:rPr>
      </w:pPr>
    </w:p>
    <w:p w14:paraId="74150E57" w14:textId="3911B357" w:rsidR="000041A1" w:rsidRPr="00D51EF8" w:rsidRDefault="00DF7F0D" w:rsidP="00E86200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1201" w:author="Степанова Любовь Борисовна" w:date="2024-10-30T12:52:00Z">
        <w:r>
          <w:rPr>
            <w:rFonts w:ascii="Times New Roman" w:hAnsi="Times New Roman" w:cs="Times New Roman"/>
            <w:color w:val="000000"/>
            <w:sz w:val="24"/>
            <w:szCs w:val="24"/>
          </w:rPr>
          <w:t>3</w:t>
        </w:r>
      </w:ins>
      <w:del w:id="1202" w:author="Степанова Любовь Борисовна" w:date="2024-10-30T12:52:00Z">
        <w:r w:rsidR="000041A1" w:rsidRPr="00D5020A" w:rsidDel="00DF7F0D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="000041A1" w:rsidRPr="00D5020A">
        <w:rPr>
          <w:rFonts w:ascii="Times New Roman" w:hAnsi="Times New Roman" w:cs="Times New Roman"/>
          <w:color w:val="000000"/>
          <w:sz w:val="24"/>
          <w:szCs w:val="24"/>
        </w:rPr>
        <w:t>.</w:t>
      </w:r>
      <w:ins w:id="1203" w:author="Степанова Любовь Борисовна" w:date="2024-10-04T13:48:00Z">
        <w:r w:rsidR="00256368" w:rsidRPr="00D51EF8">
          <w:rPr>
            <w:rFonts w:ascii="Times New Roman" w:hAnsi="Times New Roman" w:cs="Times New Roman"/>
            <w:color w:val="000000"/>
            <w:sz w:val="24"/>
            <w:szCs w:val="24"/>
            <w:rPrChange w:id="1204" w:author="Степанова Любовь Борисовна" w:date="2024-10-04T14:00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3</w:t>
        </w:r>
      </w:ins>
      <w:del w:id="1205" w:author="Степанова Любовь Борисовна" w:date="2024-10-04T13:05:00Z">
        <w:r w:rsidR="000041A1" w:rsidRPr="00D51EF8" w:rsidDel="009C5B78">
          <w:rPr>
            <w:rFonts w:ascii="Times New Roman" w:hAnsi="Times New Roman" w:cs="Times New Roman"/>
            <w:color w:val="000000"/>
            <w:sz w:val="24"/>
            <w:szCs w:val="24"/>
          </w:rPr>
          <w:delText>3</w:delText>
        </w:r>
      </w:del>
      <w:r w:rsidR="000041A1" w:rsidRPr="00D51EF8">
        <w:rPr>
          <w:rFonts w:ascii="Times New Roman" w:hAnsi="Times New Roman" w:cs="Times New Roman"/>
          <w:color w:val="000000"/>
          <w:sz w:val="24"/>
          <w:szCs w:val="24"/>
        </w:rPr>
        <w:t>. Запрещается</w:t>
      </w:r>
      <w:r w:rsidR="00E86200" w:rsidRPr="00D51EF8">
        <w:rPr>
          <w:rFonts w:ascii="Times New Roman" w:hAnsi="Times New Roman" w:cs="Times New Roman"/>
          <w:color w:val="000000"/>
          <w:sz w:val="24"/>
          <w:szCs w:val="24"/>
        </w:rPr>
        <w:t xml:space="preserve"> выброс мусора, окурков </w:t>
      </w:r>
      <w:r w:rsidR="000041A1" w:rsidRPr="00D51EF8">
        <w:rPr>
          <w:rFonts w:ascii="Times New Roman" w:hAnsi="Times New Roman" w:cs="Times New Roman"/>
          <w:color w:val="000000"/>
          <w:sz w:val="24"/>
          <w:szCs w:val="24"/>
        </w:rPr>
        <w:t xml:space="preserve">из окон, с </w:t>
      </w:r>
      <w:ins w:id="1206" w:author="Степанова Любовь Борисовна" w:date="2024-10-02T18:43:00Z">
        <w:r w:rsidR="004B58D7" w:rsidRPr="00D51EF8">
          <w:rPr>
            <w:rFonts w:ascii="Times New Roman" w:hAnsi="Times New Roman" w:cs="Times New Roman"/>
            <w:color w:val="000000"/>
            <w:sz w:val="24"/>
            <w:szCs w:val="24"/>
            <w:rPrChange w:id="1207" w:author="Степанова Любовь Борисовна" w:date="2024-10-04T14:00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террас</w:t>
        </w:r>
      </w:ins>
      <w:del w:id="1208" w:author="Степанова Любовь Борисовна" w:date="2024-10-02T18:43:00Z">
        <w:r w:rsidR="000041A1" w:rsidRPr="00D51EF8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балконов и лоджий,</w:delText>
        </w:r>
      </w:del>
      <w:r w:rsidR="000041A1" w:rsidRPr="00D51E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del w:id="1209" w:author="Степанова Любовь Борисовна" w:date="2024-10-02T18:43:00Z">
        <w:r w:rsidR="000041A1" w:rsidRPr="00D51EF8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а также на лестничную клетку </w:delText>
        </w:r>
      </w:del>
      <w:r w:rsidR="000041A1" w:rsidRPr="00D51EF8">
        <w:rPr>
          <w:rFonts w:ascii="Times New Roman" w:hAnsi="Times New Roman" w:cs="Times New Roman"/>
          <w:color w:val="000000"/>
          <w:sz w:val="24"/>
          <w:szCs w:val="24"/>
        </w:rPr>
        <w:t xml:space="preserve">и складирование в другие места общего пользования </w:t>
      </w:r>
      <w:del w:id="1210" w:author="Степанова Любовь Борисовна" w:date="2024-10-02T18:44:00Z">
        <w:r w:rsidR="000041A1" w:rsidRPr="00D51EF8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ЖК</w:delText>
        </w:r>
      </w:del>
      <w:r w:rsidR="000041A1" w:rsidRPr="00D51EF8">
        <w:rPr>
          <w:rFonts w:ascii="Times New Roman" w:hAnsi="Times New Roman" w:cs="Times New Roman"/>
          <w:color w:val="000000"/>
          <w:sz w:val="24"/>
          <w:szCs w:val="24"/>
        </w:rPr>
        <w:t>, непредусмотренны</w:t>
      </w:r>
      <w:ins w:id="1211" w:author="Степанова Любовь Борисовна" w:date="2024-10-04T13:48:00Z">
        <w:r w:rsidR="00256368" w:rsidRPr="00D51EF8">
          <w:rPr>
            <w:rFonts w:ascii="Times New Roman" w:hAnsi="Times New Roman" w:cs="Times New Roman"/>
            <w:color w:val="000000"/>
            <w:sz w:val="24"/>
            <w:szCs w:val="24"/>
            <w:rPrChange w:id="1212" w:author="Степанова Любовь Борисовна" w:date="2024-10-04T14:00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х</w:t>
        </w:r>
      </w:ins>
      <w:del w:id="1213" w:author="Степанова Любовь Борисовна" w:date="2024-10-04T13:48:00Z">
        <w:r w:rsidR="000041A1" w:rsidRPr="00D51EF8" w:rsidDel="00256368">
          <w:rPr>
            <w:rFonts w:ascii="Times New Roman" w:hAnsi="Times New Roman" w:cs="Times New Roman"/>
            <w:color w:val="000000"/>
            <w:sz w:val="24"/>
            <w:szCs w:val="24"/>
          </w:rPr>
          <w:delText>е</w:delText>
        </w:r>
      </w:del>
      <w:r w:rsidR="000041A1" w:rsidRPr="00D51EF8">
        <w:rPr>
          <w:rFonts w:ascii="Times New Roman" w:hAnsi="Times New Roman" w:cs="Times New Roman"/>
          <w:color w:val="000000"/>
          <w:sz w:val="24"/>
          <w:szCs w:val="24"/>
        </w:rPr>
        <w:t xml:space="preserve"> для сбора и хранения мусора. </w:t>
      </w:r>
    </w:p>
    <w:p w14:paraId="4792D43A" w14:textId="49681558" w:rsidR="00652519" w:rsidRPr="00D51EF8" w:rsidRDefault="00DF7F0D" w:rsidP="00652519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ins w:id="1214" w:author="Степанова Любовь Борисовна" w:date="2024-10-02T18:45:00Z"/>
          <w:rFonts w:ascii="Times New Roman" w:hAnsi="Times New Roman" w:cs="Times New Roman"/>
          <w:color w:val="000000"/>
          <w:sz w:val="24"/>
          <w:szCs w:val="24"/>
        </w:rPr>
      </w:pPr>
      <w:ins w:id="1215" w:author="Степанова Любовь Борисовна" w:date="2024-10-30T12:52:00Z">
        <w:r>
          <w:rPr>
            <w:rFonts w:ascii="Times New Roman" w:hAnsi="Times New Roman" w:cs="Times New Roman"/>
            <w:color w:val="000000"/>
            <w:sz w:val="24"/>
            <w:szCs w:val="24"/>
          </w:rPr>
          <w:t>3</w:t>
        </w:r>
      </w:ins>
      <w:del w:id="1216" w:author="Степанова Любовь Борисовна" w:date="2024-10-30T12:52:00Z">
        <w:r w:rsidR="000041A1" w:rsidRPr="00D51EF8" w:rsidDel="00DF7F0D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="000041A1" w:rsidRPr="00D51EF8">
        <w:rPr>
          <w:rFonts w:ascii="Times New Roman" w:hAnsi="Times New Roman" w:cs="Times New Roman"/>
          <w:color w:val="000000"/>
          <w:sz w:val="24"/>
          <w:szCs w:val="24"/>
        </w:rPr>
        <w:t>.</w:t>
      </w:r>
      <w:ins w:id="1217" w:author="Степанова Любовь Борисовна" w:date="2024-10-04T13:48:00Z">
        <w:r w:rsidR="00256368" w:rsidRPr="00D51EF8">
          <w:rPr>
            <w:rFonts w:ascii="Times New Roman" w:hAnsi="Times New Roman" w:cs="Times New Roman"/>
            <w:color w:val="000000"/>
            <w:sz w:val="24"/>
            <w:szCs w:val="24"/>
            <w:rPrChange w:id="1218" w:author="Степанова Любовь Борисовна" w:date="2024-10-04T14:00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4</w:t>
        </w:r>
      </w:ins>
      <w:del w:id="1219" w:author="Степанова Любовь Борисовна" w:date="2024-10-04T13:05:00Z">
        <w:r w:rsidR="000041A1" w:rsidRPr="00D51EF8" w:rsidDel="009C5B78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="000041A1" w:rsidRPr="00D51EF8">
        <w:rPr>
          <w:rFonts w:ascii="Times New Roman" w:hAnsi="Times New Roman" w:cs="Times New Roman"/>
          <w:color w:val="000000"/>
          <w:sz w:val="24"/>
          <w:szCs w:val="24"/>
        </w:rPr>
        <w:t>.</w:t>
      </w:r>
      <w:del w:id="1220" w:author="Степанова Любовь Борисовна" w:date="2024-10-02T18:45:00Z">
        <w:r w:rsidR="000041A1" w:rsidRPr="00D51EF8" w:rsidDel="0065251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Запрещается хранение в помещениях </w:delText>
        </w:r>
        <w:commentRangeStart w:id="1221"/>
        <w:r w:rsidR="000041A1" w:rsidRPr="00D51EF8" w:rsidDel="00652519">
          <w:rPr>
            <w:rFonts w:ascii="Times New Roman" w:hAnsi="Times New Roman" w:cs="Times New Roman"/>
            <w:color w:val="000000"/>
            <w:sz w:val="24"/>
            <w:szCs w:val="24"/>
          </w:rPr>
          <w:delText>ЖК</w:delText>
        </w:r>
        <w:commentRangeEnd w:id="1221"/>
        <w:r w:rsidR="00471147" w:rsidRPr="00D51EF8" w:rsidDel="00652519">
          <w:rPr>
            <w:rStyle w:val="af1"/>
          </w:rPr>
          <w:commentReference w:id="1221"/>
        </w:r>
        <w:r w:rsidR="000041A1" w:rsidRPr="00D51EF8" w:rsidDel="0065251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взрывчатых, токсичных и иных опасных веществ, и предметов.</w:delText>
        </w:r>
      </w:del>
      <w:r w:rsidR="000041A1" w:rsidRPr="00D51EF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ins w:id="1222" w:author="Степанова Любовь Борисовна" w:date="2024-10-02T18:45:00Z">
        <w:r w:rsidR="00652519" w:rsidRPr="00D51EF8">
          <w:rPr>
            <w:rFonts w:ascii="Times New Roman" w:hAnsi="Times New Roman" w:cs="Times New Roman"/>
            <w:color w:val="000000"/>
            <w:sz w:val="24"/>
            <w:szCs w:val="24"/>
          </w:rPr>
          <w:t xml:space="preserve">Запрещается хранить в помещениях вещества и предметы, загрязняющие воздух, ядовитые, токсичные, радиоактивные и взрывоопасные вещества. </w:t>
        </w:r>
      </w:ins>
    </w:p>
    <w:p w14:paraId="66E4943A" w14:textId="1265151A" w:rsidR="00652519" w:rsidRPr="00D51EF8" w:rsidRDefault="00DF7F0D" w:rsidP="00652519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ins w:id="1223" w:author="Степанова Любовь Борисовна" w:date="2024-10-02T18:45:00Z"/>
          <w:rFonts w:ascii="Times New Roman" w:hAnsi="Times New Roman" w:cs="Times New Roman"/>
          <w:color w:val="000000"/>
          <w:sz w:val="24"/>
          <w:szCs w:val="24"/>
        </w:rPr>
      </w:pPr>
      <w:ins w:id="1224" w:author="Степанова Любовь Борисовна" w:date="2024-10-30T12:52:00Z">
        <w:r>
          <w:rPr>
            <w:rFonts w:ascii="Times New Roman" w:hAnsi="Times New Roman" w:cs="Times New Roman"/>
            <w:color w:val="000000"/>
            <w:sz w:val="24"/>
            <w:szCs w:val="24"/>
          </w:rPr>
          <w:t>3</w:t>
        </w:r>
      </w:ins>
      <w:ins w:id="1225" w:author="Степанова Любовь Борисовна" w:date="2024-10-04T13:48:00Z">
        <w:r w:rsidR="00256368" w:rsidRPr="00D51EF8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  <w:ins w:id="1226" w:author="Степанова Любовь Борисовна" w:date="2024-10-30T12:52:00Z">
        <w:r>
          <w:rPr>
            <w:rFonts w:ascii="Times New Roman" w:hAnsi="Times New Roman" w:cs="Times New Roman"/>
            <w:color w:val="000000"/>
            <w:sz w:val="24"/>
            <w:szCs w:val="24"/>
          </w:rPr>
          <w:t>5</w:t>
        </w:r>
      </w:ins>
      <w:ins w:id="1227" w:author="Степанова Любовь Борисовна" w:date="2024-10-04T13:48:00Z">
        <w:r w:rsidR="00256368" w:rsidRPr="00D51EF8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  <w:ins w:id="1228" w:author="Степанова Любовь Борисовна" w:date="2024-10-04T13:49:00Z">
        <w:r w:rsidR="00256368" w:rsidRPr="00D51EF8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ins w:id="1229" w:author="Степанова Любовь Борисовна" w:date="2024-10-02T18:45:00Z">
        <w:r w:rsidR="00652519" w:rsidRPr="00D51EF8">
          <w:rPr>
            <w:rFonts w:ascii="Times New Roman" w:hAnsi="Times New Roman" w:cs="Times New Roman"/>
            <w:color w:val="000000"/>
            <w:sz w:val="24"/>
            <w:szCs w:val="24"/>
          </w:rPr>
          <w:t>Запрещается в помещениях осуществление деятельности, связанной с повышенным шумом, вибрацией, выделением вредных веществ, а также вызывающей повреждение инженерного, санитарно-технического оборудования или другого общего имущества МКД.</w:t>
        </w:r>
      </w:ins>
    </w:p>
    <w:p w14:paraId="5730F96C" w14:textId="421C1DDF" w:rsidR="00256368" w:rsidRPr="00D5020A" w:rsidRDefault="00DF7F0D" w:rsidP="00256368">
      <w:pPr>
        <w:tabs>
          <w:tab w:val="left" w:pos="142"/>
        </w:tabs>
        <w:spacing w:after="0"/>
        <w:ind w:firstLine="567"/>
        <w:jc w:val="both"/>
        <w:rPr>
          <w:ins w:id="1230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231" w:author="Степанова Любовь Борисовна" w:date="2024-10-30T12:52:00Z">
        <w:r>
          <w:rPr>
            <w:rFonts w:ascii="Times New Roman" w:hAnsi="Times New Roman" w:cs="Times New Roman"/>
            <w:sz w:val="24"/>
            <w:szCs w:val="24"/>
          </w:rPr>
          <w:t>3</w:t>
        </w:r>
      </w:ins>
      <w:ins w:id="1232" w:author="Степанова Любовь Борисовна" w:date="2024-10-04T13:49:00Z">
        <w:r w:rsidR="00256368" w:rsidRPr="00D51EF8">
          <w:rPr>
            <w:rFonts w:ascii="Times New Roman" w:hAnsi="Times New Roman" w:cs="Times New Roman"/>
            <w:sz w:val="24"/>
            <w:szCs w:val="24"/>
            <w:rPrChange w:id="1233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.</w:t>
        </w:r>
      </w:ins>
      <w:ins w:id="1234" w:author="Степанова Любовь Борисовна" w:date="2024-10-30T12:52:00Z">
        <w:r>
          <w:rPr>
            <w:rFonts w:ascii="Times New Roman" w:hAnsi="Times New Roman" w:cs="Times New Roman"/>
            <w:sz w:val="24"/>
            <w:szCs w:val="24"/>
          </w:rPr>
          <w:t>6</w:t>
        </w:r>
      </w:ins>
      <w:ins w:id="1235" w:author="Степанова Любовь Борисовна" w:date="2024-10-04T13:49:00Z">
        <w:r w:rsidR="00256368" w:rsidRPr="00D51EF8">
          <w:rPr>
            <w:rFonts w:ascii="Times New Roman" w:hAnsi="Times New Roman" w:cs="Times New Roman"/>
            <w:sz w:val="24"/>
            <w:szCs w:val="24"/>
            <w:rPrChange w:id="1236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.</w:t>
        </w:r>
      </w:ins>
      <w:ins w:id="1237" w:author="Степанова Любовь Борисовна" w:date="2024-10-04T13:41:00Z">
        <w:r w:rsidR="00256368" w:rsidRPr="00D5020A">
          <w:rPr>
            <w:rFonts w:ascii="Times New Roman" w:hAnsi="Times New Roman" w:cs="Times New Roman"/>
            <w:sz w:val="24"/>
            <w:szCs w:val="24"/>
          </w:rPr>
          <w:t xml:space="preserve"> На</w:t>
        </w:r>
        <w:r w:rsidR="00256368" w:rsidRPr="003521A7">
          <w:rPr>
            <w:rFonts w:ascii="Times New Roman" w:hAnsi="Times New Roman" w:cs="Times New Roman"/>
            <w:sz w:val="24"/>
            <w:szCs w:val="24"/>
          </w:rPr>
          <w:t xml:space="preserve"> террасах</w:t>
        </w:r>
      </w:ins>
      <w:ins w:id="1238" w:author="Степанова Любовь Борисовна" w:date="2024-10-04T13:49:00Z">
        <w:r w:rsidR="00256368" w:rsidRPr="00D51EF8">
          <w:rPr>
            <w:rFonts w:ascii="Times New Roman" w:hAnsi="Times New Roman" w:cs="Times New Roman"/>
            <w:sz w:val="24"/>
            <w:szCs w:val="24"/>
            <w:rPrChange w:id="1239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, находящихся в собственности</w:t>
        </w:r>
      </w:ins>
      <w:ins w:id="1240" w:author="Степанова Любовь Борисовна" w:date="2024-10-04T13:41:00Z">
        <w:r w:rsidR="00256368" w:rsidRPr="00D5020A">
          <w:rPr>
            <w:rFonts w:ascii="Times New Roman" w:hAnsi="Times New Roman" w:cs="Times New Roman"/>
            <w:sz w:val="24"/>
            <w:szCs w:val="24"/>
          </w:rPr>
          <w:t xml:space="preserve"> разрешено:</w:t>
        </w:r>
      </w:ins>
    </w:p>
    <w:p w14:paraId="0CDD78D5" w14:textId="43AC1854" w:rsidR="00256368" w:rsidRPr="00D5020A" w:rsidRDefault="00256368" w:rsidP="00256368">
      <w:pPr>
        <w:tabs>
          <w:tab w:val="left" w:pos="142"/>
        </w:tabs>
        <w:spacing w:after="0"/>
        <w:ind w:firstLine="567"/>
        <w:jc w:val="both"/>
        <w:rPr>
          <w:ins w:id="1241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242" w:author="Степанова Любовь Борисовна" w:date="2024-10-04T13:41:00Z">
        <w:r w:rsidRPr="003521A7">
          <w:rPr>
            <w:rFonts w:ascii="Times New Roman" w:hAnsi="Times New Roman" w:cs="Times New Roman"/>
            <w:sz w:val="24"/>
            <w:szCs w:val="24"/>
          </w:rPr>
          <w:t>-</w:t>
        </w:r>
        <w:r w:rsidRPr="00D51EF8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243" w:author="Степанова Любовь Борисовна" w:date="2024-10-04T13:49:00Z">
        <w:r w:rsidRPr="00D51EF8">
          <w:rPr>
            <w:rFonts w:ascii="Times New Roman" w:hAnsi="Times New Roman" w:cs="Times New Roman"/>
            <w:sz w:val="24"/>
            <w:szCs w:val="24"/>
            <w:rPrChange w:id="1244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р</w:t>
        </w:r>
      </w:ins>
      <w:ins w:id="1245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азмещать предметы быта, мебель</w:t>
        </w:r>
      </w:ins>
      <w:ins w:id="1246" w:author="Степанова Любовь Борисовна" w:date="2024-10-04T13:49:00Z">
        <w:r w:rsidRPr="00D51EF8">
          <w:rPr>
            <w:rFonts w:ascii="Times New Roman" w:hAnsi="Times New Roman" w:cs="Times New Roman"/>
            <w:sz w:val="24"/>
            <w:szCs w:val="24"/>
            <w:rPrChange w:id="1247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</w:p>
    <w:p w14:paraId="277139A1" w14:textId="4FDDCA1B" w:rsidR="00256368" w:rsidRPr="003521A7" w:rsidRDefault="00256368" w:rsidP="00256368">
      <w:pPr>
        <w:tabs>
          <w:tab w:val="left" w:pos="142"/>
        </w:tabs>
        <w:spacing w:after="0"/>
        <w:ind w:firstLine="567"/>
        <w:jc w:val="both"/>
        <w:rPr>
          <w:ins w:id="1248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249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 xml:space="preserve">- </w:t>
        </w:r>
      </w:ins>
      <w:ins w:id="1250" w:author="Степанова Любовь Борисовна" w:date="2024-10-04T13:50:00Z">
        <w:r w:rsidRPr="00D51EF8">
          <w:rPr>
            <w:rFonts w:ascii="Times New Roman" w:hAnsi="Times New Roman" w:cs="Times New Roman"/>
            <w:sz w:val="24"/>
            <w:szCs w:val="24"/>
            <w:rPrChange w:id="1251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р</w:t>
        </w:r>
      </w:ins>
      <w:ins w:id="1252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азмещать и использовать по назначению гриль-установки с крышкой, для приготовления блюд на жару, не чаще трёх раз в сутки, продолжительностью 30-60 минут. В процессе использования гриль-установок строго соблюдать все меры пожарной безопасности.</w:t>
        </w:r>
      </w:ins>
    </w:p>
    <w:p w14:paraId="3DBC9C72" w14:textId="3C2C8074" w:rsidR="00256368" w:rsidRPr="00D5020A" w:rsidRDefault="00256368" w:rsidP="00256368">
      <w:pPr>
        <w:tabs>
          <w:tab w:val="left" w:pos="142"/>
        </w:tabs>
        <w:spacing w:after="0"/>
        <w:ind w:firstLine="567"/>
        <w:jc w:val="both"/>
        <w:rPr>
          <w:ins w:id="1253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254" w:author="Степанова Любовь Борисовна" w:date="2024-10-04T13:41:00Z">
        <w:r w:rsidRPr="00D51EF8">
          <w:rPr>
            <w:rFonts w:ascii="Times New Roman" w:hAnsi="Times New Roman" w:cs="Times New Roman"/>
            <w:sz w:val="24"/>
            <w:szCs w:val="24"/>
          </w:rPr>
          <w:t xml:space="preserve">- </w:t>
        </w:r>
      </w:ins>
      <w:ins w:id="1255" w:author="Степанова Любовь Борисовна" w:date="2024-10-04T13:50:00Z">
        <w:r w:rsidRPr="00D51EF8">
          <w:rPr>
            <w:rFonts w:ascii="Times New Roman" w:hAnsi="Times New Roman" w:cs="Times New Roman"/>
            <w:sz w:val="24"/>
            <w:szCs w:val="24"/>
            <w:rPrChange w:id="1256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о</w:t>
        </w:r>
      </w:ins>
      <w:ins w:id="1257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бустраивать горизонтальными кассетными маркизами (выдвижные устройства после сворачивания которые полностью прячутся в защитный герметичный алюминиевый короб (кассету))</w:t>
        </w:r>
        <w:r w:rsidRPr="003521A7">
          <w:rPr>
            <w:rFonts w:ascii="Times New Roman" w:hAnsi="Times New Roman" w:cs="Times New Roman"/>
            <w:sz w:val="24"/>
            <w:szCs w:val="24"/>
          </w:rPr>
          <w:t xml:space="preserve"> стенового монтажа, с устройством</w:t>
        </w:r>
      </w:ins>
      <w:ins w:id="1258" w:author="Степанова Любовь Борисовна" w:date="2024-10-04T13:50:00Z">
        <w:r w:rsidRPr="00D51EF8">
          <w:rPr>
            <w:rFonts w:ascii="Times New Roman" w:hAnsi="Times New Roman" w:cs="Times New Roman"/>
            <w:sz w:val="24"/>
            <w:szCs w:val="24"/>
            <w:rPrChange w:id="1259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,</w:t>
        </w:r>
      </w:ins>
      <w:ins w:id="1260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 xml:space="preserve"> обеспечивающем автоматическое складывание рулонной конструкции в случае сильного ветра, в границах, определёнными пла</w:t>
        </w:r>
        <w:r w:rsidRPr="00D5020A">
          <w:rPr>
            <w:rFonts w:ascii="Times New Roman" w:hAnsi="Times New Roman" w:cs="Times New Roman"/>
            <w:sz w:val="24"/>
            <w:szCs w:val="24"/>
          </w:rPr>
          <w:lastRenderedPageBreak/>
          <w:t>ном БТИ, террасы и не выходя за её пределы. Разрешается крепить такую маркизу к несущим конструкциям МКД, но не выше 3,3 см метров от уровн</w:t>
        </w:r>
        <w:r w:rsidRPr="003521A7">
          <w:rPr>
            <w:rFonts w:ascii="Times New Roman" w:hAnsi="Times New Roman" w:cs="Times New Roman"/>
            <w:sz w:val="24"/>
            <w:szCs w:val="24"/>
          </w:rPr>
          <w:t xml:space="preserve">я пола террасы. Собственник обязан разработать проект крепления маркизы и согласовывать его с </w:t>
        </w:r>
        <w:r w:rsidRPr="006B3029">
          <w:rPr>
            <w:rFonts w:ascii="Times New Roman" w:hAnsi="Times New Roman" w:cs="Times New Roman"/>
            <w:sz w:val="24"/>
            <w:szCs w:val="24"/>
          </w:rPr>
          <w:t>У</w:t>
        </w:r>
      </w:ins>
      <w:ins w:id="1261" w:author="Степанова Любовь Борисовна" w:date="2024-10-04T13:51:00Z">
        <w:r w:rsidRPr="006B2D1F">
          <w:rPr>
            <w:rFonts w:ascii="Times New Roman" w:hAnsi="Times New Roman" w:cs="Times New Roman"/>
            <w:sz w:val="24"/>
            <w:szCs w:val="24"/>
            <w:rPrChange w:id="1262" w:author="Зыков Олег Викторович" w:date="2024-10-17T11:32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правляющей организацией</w:t>
        </w:r>
      </w:ins>
      <w:ins w:id="1263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 xml:space="preserve">. Цвет ткани маркизы </w:t>
        </w:r>
      </w:ins>
      <w:ins w:id="1264" w:author="Степанова Любовь Борисовна" w:date="2024-10-04T13:51:00Z">
        <w:r w:rsidR="00D51EF8" w:rsidRPr="00D51EF8">
          <w:rPr>
            <w:rFonts w:ascii="Times New Roman" w:hAnsi="Times New Roman" w:cs="Times New Roman"/>
            <w:sz w:val="24"/>
            <w:szCs w:val="24"/>
            <w:rPrChange w:id="1265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 xml:space="preserve">должен быть </w:t>
        </w:r>
      </w:ins>
      <w:ins w:id="1266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RAL7040. Цвет корпуса маркизы - RAL8014.</w:t>
        </w:r>
        <w:r w:rsidRPr="003521A7">
          <w:rPr>
            <w:rFonts w:ascii="Times New Roman" w:hAnsi="Times New Roman" w:cs="Times New Roman"/>
            <w:sz w:val="24"/>
            <w:szCs w:val="24"/>
          </w:rPr>
          <w:t xml:space="preserve"> Размеры маркиз не должны пр</w:t>
        </w:r>
        <w:r w:rsidRPr="00D51EF8">
          <w:rPr>
            <w:rFonts w:ascii="Times New Roman" w:hAnsi="Times New Roman" w:cs="Times New Roman"/>
            <w:sz w:val="24"/>
            <w:szCs w:val="24"/>
          </w:rPr>
          <w:t>евышать размера частной террасы по плану БТИ и не выходить за границы</w:t>
        </w:r>
      </w:ins>
      <w:ins w:id="1267" w:author="Степанова Любовь Борисовна" w:date="2024-10-04T13:52:00Z">
        <w:r w:rsidR="00D51EF8" w:rsidRPr="00D51EF8">
          <w:rPr>
            <w:rFonts w:ascii="Times New Roman" w:hAnsi="Times New Roman" w:cs="Times New Roman"/>
            <w:sz w:val="24"/>
            <w:szCs w:val="24"/>
            <w:rPrChange w:id="1268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 xml:space="preserve"> террасы</w:t>
        </w:r>
      </w:ins>
      <w:ins w:id="1269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07CA9BC8" w14:textId="3F2BF249" w:rsidR="00256368" w:rsidRPr="00D5020A" w:rsidRDefault="00256368" w:rsidP="00256368">
      <w:pPr>
        <w:tabs>
          <w:tab w:val="left" w:pos="142"/>
        </w:tabs>
        <w:spacing w:after="0"/>
        <w:ind w:firstLine="567"/>
        <w:jc w:val="both"/>
        <w:rPr>
          <w:ins w:id="1270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271" w:author="Степанова Любовь Борисовна" w:date="2024-10-04T13:41:00Z">
        <w:r w:rsidRPr="003521A7">
          <w:rPr>
            <w:rFonts w:ascii="Times New Roman" w:hAnsi="Times New Roman" w:cs="Times New Roman"/>
            <w:sz w:val="24"/>
            <w:szCs w:val="24"/>
          </w:rPr>
          <w:t>-</w:t>
        </w:r>
        <w:r w:rsidRPr="00D51EF8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272" w:author="Степанова Любовь Борисовна" w:date="2024-10-04T13:52:00Z">
        <w:r w:rsidR="00D51EF8" w:rsidRPr="00D51EF8">
          <w:rPr>
            <w:rFonts w:ascii="Times New Roman" w:hAnsi="Times New Roman" w:cs="Times New Roman"/>
            <w:sz w:val="24"/>
            <w:szCs w:val="24"/>
            <w:rPrChange w:id="1273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о</w:t>
        </w:r>
      </w:ins>
      <w:ins w:id="1274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бустраивать зелеными насаждениями</w:t>
        </w:r>
      </w:ins>
      <w:ins w:id="1275" w:author="Степанова Любовь Борисовна" w:date="2024-10-04T13:52:00Z">
        <w:r w:rsidR="00D51EF8" w:rsidRPr="00D51EF8">
          <w:rPr>
            <w:rFonts w:ascii="Times New Roman" w:hAnsi="Times New Roman" w:cs="Times New Roman"/>
            <w:sz w:val="24"/>
            <w:szCs w:val="24"/>
            <w:rPrChange w:id="1276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 xml:space="preserve">: </w:t>
        </w:r>
      </w:ins>
      <w:ins w:id="1277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цвет</w:t>
        </w:r>
      </w:ins>
      <w:ins w:id="1278" w:author="Степанова Любовь Борисовна" w:date="2024-10-04T13:52:00Z">
        <w:r w:rsidR="00D51EF8" w:rsidRPr="00D51EF8">
          <w:rPr>
            <w:rFonts w:ascii="Times New Roman" w:hAnsi="Times New Roman" w:cs="Times New Roman"/>
            <w:sz w:val="24"/>
            <w:szCs w:val="24"/>
            <w:rPrChange w:id="1279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ами</w:t>
        </w:r>
      </w:ins>
      <w:ins w:id="1280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, куст</w:t>
        </w:r>
      </w:ins>
      <w:ins w:id="1281" w:author="Степанова Любовь Борисовна" w:date="2024-10-04T13:52:00Z">
        <w:r w:rsidR="00D51EF8" w:rsidRPr="00D51EF8">
          <w:rPr>
            <w:rFonts w:ascii="Times New Roman" w:hAnsi="Times New Roman" w:cs="Times New Roman"/>
            <w:sz w:val="24"/>
            <w:szCs w:val="24"/>
            <w:rPrChange w:id="1282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ами</w:t>
        </w:r>
      </w:ins>
      <w:ins w:id="1283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, деревья</w:t>
        </w:r>
      </w:ins>
      <w:ins w:id="1284" w:author="Степанова Любовь Борисовна" w:date="2024-10-04T13:52:00Z">
        <w:r w:rsidR="00D51EF8" w:rsidRPr="00D51EF8">
          <w:rPr>
            <w:rFonts w:ascii="Times New Roman" w:hAnsi="Times New Roman" w:cs="Times New Roman"/>
            <w:sz w:val="24"/>
            <w:szCs w:val="24"/>
            <w:rPrChange w:id="1285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ми</w:t>
        </w:r>
      </w:ins>
      <w:ins w:id="1286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, трав</w:t>
        </w:r>
      </w:ins>
      <w:ins w:id="1287" w:author="Степанова Любовь Борисовна" w:date="2024-10-04T13:52:00Z">
        <w:r w:rsidR="00D51EF8" w:rsidRPr="00D51EF8">
          <w:rPr>
            <w:rFonts w:ascii="Times New Roman" w:hAnsi="Times New Roman" w:cs="Times New Roman"/>
            <w:sz w:val="24"/>
            <w:szCs w:val="24"/>
            <w:rPrChange w:id="1288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ой</w:t>
        </w:r>
      </w:ins>
      <w:ins w:id="1289" w:author="Степанова Любовь Борисовна" w:date="2024-10-04T13:55:00Z">
        <w:r w:rsidR="00D51EF8" w:rsidRPr="00D51EF8">
          <w:rPr>
            <w:rFonts w:ascii="Times New Roman" w:hAnsi="Times New Roman" w:cs="Times New Roman"/>
            <w:sz w:val="24"/>
            <w:szCs w:val="24"/>
            <w:rPrChange w:id="1290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, при условии, что их корни не повредят гидроизоляцию и конструктив МКД</w:t>
        </w:r>
      </w:ins>
      <w:ins w:id="1291" w:author="Степанова Любовь Борисовна" w:date="2024-10-04T13:52:00Z">
        <w:r w:rsidR="00D51EF8" w:rsidRPr="00D51EF8">
          <w:rPr>
            <w:rFonts w:ascii="Times New Roman" w:hAnsi="Times New Roman" w:cs="Times New Roman"/>
            <w:sz w:val="24"/>
            <w:szCs w:val="24"/>
            <w:rPrChange w:id="1292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</w:p>
    <w:p w14:paraId="4BF178A9" w14:textId="77777777" w:rsidR="00D51EF8" w:rsidRPr="00D5020A" w:rsidRDefault="00D51EF8" w:rsidP="00256368">
      <w:pPr>
        <w:tabs>
          <w:tab w:val="left" w:pos="142"/>
        </w:tabs>
        <w:spacing w:after="0"/>
        <w:ind w:firstLine="567"/>
        <w:jc w:val="both"/>
        <w:rPr>
          <w:ins w:id="1293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</w:p>
    <w:p w14:paraId="26F35525" w14:textId="5BEC2464" w:rsidR="00256368" w:rsidRPr="00D5020A" w:rsidRDefault="00DF7F0D" w:rsidP="00256368">
      <w:pPr>
        <w:tabs>
          <w:tab w:val="left" w:pos="142"/>
        </w:tabs>
        <w:spacing w:after="0"/>
        <w:ind w:firstLine="567"/>
        <w:jc w:val="both"/>
        <w:rPr>
          <w:ins w:id="1294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295" w:author="Степанова Любовь Борисовна" w:date="2024-10-30T12:53:00Z">
        <w:r>
          <w:rPr>
            <w:rFonts w:ascii="Times New Roman" w:hAnsi="Times New Roman" w:cs="Times New Roman"/>
            <w:sz w:val="24"/>
            <w:szCs w:val="24"/>
          </w:rPr>
          <w:t>3</w:t>
        </w:r>
      </w:ins>
      <w:ins w:id="1296" w:author="Степанова Любовь Борисовна" w:date="2024-10-04T13:41:00Z">
        <w:r w:rsidR="00256368" w:rsidRPr="003521A7">
          <w:rPr>
            <w:rFonts w:ascii="Times New Roman" w:hAnsi="Times New Roman" w:cs="Times New Roman"/>
            <w:sz w:val="24"/>
            <w:szCs w:val="24"/>
          </w:rPr>
          <w:t>.</w:t>
        </w:r>
      </w:ins>
      <w:ins w:id="1297" w:author="Степанова Любовь Борисовна" w:date="2024-10-30T12:53:00Z">
        <w:r>
          <w:rPr>
            <w:rFonts w:ascii="Times New Roman" w:hAnsi="Times New Roman" w:cs="Times New Roman"/>
            <w:sz w:val="24"/>
            <w:szCs w:val="24"/>
          </w:rPr>
          <w:t>7.</w:t>
        </w:r>
      </w:ins>
      <w:ins w:id="1298" w:author="Степанова Любовь Борисовна" w:date="2024-10-04T13:41:00Z">
        <w:r w:rsidR="00256368" w:rsidRPr="00D5020A">
          <w:rPr>
            <w:rFonts w:ascii="Times New Roman" w:hAnsi="Times New Roman" w:cs="Times New Roman"/>
            <w:sz w:val="24"/>
            <w:szCs w:val="24"/>
          </w:rPr>
          <w:t xml:space="preserve"> На </w:t>
        </w:r>
        <w:r w:rsidR="00256368" w:rsidRPr="003521A7">
          <w:rPr>
            <w:rFonts w:ascii="Times New Roman" w:hAnsi="Times New Roman" w:cs="Times New Roman"/>
            <w:sz w:val="24"/>
            <w:szCs w:val="24"/>
          </w:rPr>
          <w:t>террасах</w:t>
        </w:r>
      </w:ins>
      <w:ins w:id="1299" w:author="Степанова Любовь Борисовна" w:date="2024-10-04T13:53:00Z">
        <w:r w:rsidR="00D51EF8" w:rsidRPr="00D51EF8">
          <w:rPr>
            <w:rFonts w:ascii="Times New Roman" w:hAnsi="Times New Roman" w:cs="Times New Roman"/>
            <w:sz w:val="24"/>
            <w:szCs w:val="24"/>
            <w:rPrChange w:id="1300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, находящихся в собственности</w:t>
        </w:r>
      </w:ins>
      <w:ins w:id="1301" w:author="Степанова Любовь Борисовна" w:date="2024-10-04T13:41:00Z">
        <w:r w:rsidR="00256368" w:rsidRPr="00D5020A">
          <w:rPr>
            <w:rFonts w:ascii="Times New Roman" w:hAnsi="Times New Roman" w:cs="Times New Roman"/>
            <w:sz w:val="24"/>
            <w:szCs w:val="24"/>
          </w:rPr>
          <w:t xml:space="preserve"> запрещено:</w:t>
        </w:r>
      </w:ins>
    </w:p>
    <w:p w14:paraId="60163D4A" w14:textId="4E7727D3" w:rsidR="00256368" w:rsidRPr="00D5020A" w:rsidRDefault="00256368" w:rsidP="00256368">
      <w:pPr>
        <w:tabs>
          <w:tab w:val="left" w:pos="142"/>
        </w:tabs>
        <w:spacing w:after="0"/>
        <w:ind w:firstLine="567"/>
        <w:jc w:val="both"/>
        <w:rPr>
          <w:ins w:id="1302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303" w:author="Степанова Любовь Борисовна" w:date="2024-10-04T13:41:00Z">
        <w:r w:rsidRPr="003521A7">
          <w:rPr>
            <w:rFonts w:ascii="Times New Roman" w:hAnsi="Times New Roman" w:cs="Times New Roman"/>
            <w:sz w:val="24"/>
            <w:szCs w:val="24"/>
          </w:rPr>
          <w:t>-</w:t>
        </w:r>
        <w:r w:rsidRPr="00D51EF8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304" w:author="Степанова Любовь Борисовна" w:date="2024-10-04T13:53:00Z">
        <w:r w:rsidR="00D51EF8" w:rsidRPr="00D51EF8">
          <w:rPr>
            <w:rFonts w:ascii="Times New Roman" w:hAnsi="Times New Roman" w:cs="Times New Roman"/>
            <w:sz w:val="24"/>
            <w:szCs w:val="24"/>
            <w:rPrChange w:id="1305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с</w:t>
        </w:r>
      </w:ins>
      <w:ins w:id="1306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кладировать и хранить строительный мусор, бытовые отходы, вещества и предметы</w:t>
        </w:r>
      </w:ins>
      <w:ins w:id="1307" w:author="Степанова Любовь Борисовна" w:date="2024-10-04T14:00:00Z">
        <w:r w:rsidR="00D51EF8">
          <w:rPr>
            <w:rFonts w:ascii="Times New Roman" w:hAnsi="Times New Roman" w:cs="Times New Roman"/>
            <w:sz w:val="24"/>
            <w:szCs w:val="24"/>
          </w:rPr>
          <w:t>,</w:t>
        </w:r>
      </w:ins>
      <w:ins w:id="1308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 xml:space="preserve"> загрязняющие воздух, </w:t>
        </w:r>
        <w:proofErr w:type="spellStart"/>
        <w:r w:rsidRPr="00D5020A">
          <w:rPr>
            <w:rFonts w:ascii="Times New Roman" w:hAnsi="Times New Roman" w:cs="Times New Roman"/>
            <w:sz w:val="24"/>
            <w:szCs w:val="24"/>
          </w:rPr>
          <w:t>взрыво</w:t>
        </w:r>
        <w:proofErr w:type="spellEnd"/>
        <w:del w:id="1309" w:author="Зыков Олег Викторович" w:date="2024-10-17T11:17:00Z">
          <w:r w:rsidRPr="00D5020A" w:rsidDel="002F462C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  <w:r w:rsidRPr="003521A7">
          <w:rPr>
            <w:rFonts w:ascii="Times New Roman" w:hAnsi="Times New Roman" w:cs="Times New Roman"/>
            <w:sz w:val="24"/>
            <w:szCs w:val="24"/>
          </w:rPr>
          <w:t xml:space="preserve"> и пожароопасные вещества и предметы</w:t>
        </w:r>
      </w:ins>
      <w:ins w:id="1310" w:author="Степанова Любовь Борисовна" w:date="2024-10-04T13:53:00Z">
        <w:r w:rsidR="00D51EF8" w:rsidRPr="00D51EF8">
          <w:rPr>
            <w:rFonts w:ascii="Times New Roman" w:hAnsi="Times New Roman" w:cs="Times New Roman"/>
            <w:sz w:val="24"/>
            <w:szCs w:val="24"/>
            <w:rPrChange w:id="1311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  <w:ins w:id="1312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503A3059" w14:textId="028CEBA2" w:rsidR="00256368" w:rsidRPr="00D5020A" w:rsidRDefault="00256368" w:rsidP="00256368">
      <w:pPr>
        <w:tabs>
          <w:tab w:val="left" w:pos="142"/>
        </w:tabs>
        <w:spacing w:after="0"/>
        <w:ind w:firstLine="567"/>
        <w:jc w:val="both"/>
        <w:rPr>
          <w:ins w:id="1313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314" w:author="Степанова Любовь Борисовна" w:date="2024-10-04T13:41:00Z">
        <w:r w:rsidRPr="003521A7">
          <w:rPr>
            <w:rFonts w:ascii="Times New Roman" w:hAnsi="Times New Roman" w:cs="Times New Roman"/>
            <w:sz w:val="24"/>
            <w:szCs w:val="24"/>
          </w:rPr>
          <w:t>-</w:t>
        </w:r>
        <w:r w:rsidRPr="00D51EF8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315" w:author="Степанова Любовь Борисовна" w:date="2024-10-04T13:53:00Z">
        <w:r w:rsidR="00D51EF8" w:rsidRPr="00D51EF8">
          <w:rPr>
            <w:rFonts w:ascii="Times New Roman" w:hAnsi="Times New Roman" w:cs="Times New Roman"/>
            <w:sz w:val="24"/>
            <w:szCs w:val="24"/>
            <w:rPrChange w:id="1316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р</w:t>
        </w:r>
      </w:ins>
      <w:ins w:id="1317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азмещать на террасах рекламу и информационные мультимедийные мониторы</w:t>
        </w:r>
      </w:ins>
      <w:ins w:id="1318" w:author="Степанова Любовь Борисовна" w:date="2024-10-04T13:53:00Z">
        <w:r w:rsidR="00D51EF8" w:rsidRPr="00D51EF8">
          <w:rPr>
            <w:rFonts w:ascii="Times New Roman" w:hAnsi="Times New Roman" w:cs="Times New Roman"/>
            <w:sz w:val="24"/>
            <w:szCs w:val="24"/>
            <w:rPrChange w:id="1319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</w:p>
    <w:p w14:paraId="1D883F1C" w14:textId="70C4F1A5" w:rsidR="00256368" w:rsidRPr="00D5020A" w:rsidRDefault="00256368" w:rsidP="00256368">
      <w:pPr>
        <w:tabs>
          <w:tab w:val="left" w:pos="142"/>
        </w:tabs>
        <w:spacing w:after="0"/>
        <w:ind w:firstLine="567"/>
        <w:jc w:val="both"/>
        <w:rPr>
          <w:ins w:id="1320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321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-</w:t>
        </w:r>
        <w:r w:rsidRPr="003521A7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322" w:author="Степанова Любовь Борисовна" w:date="2024-10-04T13:53:00Z">
        <w:r w:rsidR="00D51EF8" w:rsidRPr="00D51EF8">
          <w:rPr>
            <w:rFonts w:ascii="Times New Roman" w:hAnsi="Times New Roman" w:cs="Times New Roman"/>
            <w:sz w:val="24"/>
            <w:szCs w:val="24"/>
            <w:rPrChange w:id="1323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р</w:t>
        </w:r>
      </w:ins>
      <w:ins w:id="1324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 xml:space="preserve">азмещать на террасах призывы </w:t>
        </w:r>
      </w:ins>
      <w:ins w:id="1325" w:author="Степанова Любовь Борисовна" w:date="2024-10-04T13:53:00Z">
        <w:r w:rsidR="00D51EF8" w:rsidRPr="00D51EF8">
          <w:rPr>
            <w:rFonts w:ascii="Times New Roman" w:hAnsi="Times New Roman" w:cs="Times New Roman"/>
            <w:sz w:val="24"/>
            <w:szCs w:val="24"/>
            <w:rPrChange w:id="1326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экстремистского</w:t>
        </w:r>
      </w:ins>
      <w:ins w:id="1327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 xml:space="preserve"> характера и оскорбляющие чувства</w:t>
        </w:r>
      </w:ins>
      <w:ins w:id="1328" w:author="Степанова Любовь Борисовна" w:date="2024-10-04T13:54:00Z">
        <w:r w:rsidR="00D51EF8" w:rsidRPr="00D51EF8">
          <w:rPr>
            <w:rFonts w:ascii="Times New Roman" w:hAnsi="Times New Roman" w:cs="Times New Roman"/>
            <w:sz w:val="24"/>
            <w:szCs w:val="24"/>
            <w:rPrChange w:id="1329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 xml:space="preserve"> </w:t>
        </w:r>
      </w:ins>
      <w:ins w:id="1330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верующих</w:t>
        </w:r>
      </w:ins>
      <w:ins w:id="1331" w:author="Степанова Любовь Борисовна" w:date="2024-10-04T13:54:00Z">
        <w:r w:rsidR="00D51EF8" w:rsidRPr="00D51EF8">
          <w:rPr>
            <w:rFonts w:ascii="Times New Roman" w:hAnsi="Times New Roman" w:cs="Times New Roman"/>
            <w:sz w:val="24"/>
            <w:szCs w:val="24"/>
            <w:rPrChange w:id="1332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</w:p>
    <w:p w14:paraId="3D7ACF2C" w14:textId="2DB8A4E1" w:rsidR="00256368" w:rsidRPr="00D5020A" w:rsidRDefault="00256368" w:rsidP="00256368">
      <w:pPr>
        <w:tabs>
          <w:tab w:val="left" w:pos="142"/>
        </w:tabs>
        <w:spacing w:after="0"/>
        <w:ind w:firstLine="567"/>
        <w:jc w:val="both"/>
        <w:rPr>
          <w:ins w:id="1333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334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-</w:t>
        </w:r>
        <w:r w:rsidRPr="003521A7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335" w:author="Степанова Любовь Борисовна" w:date="2024-10-04T13:54:00Z">
        <w:r w:rsidR="00D51EF8" w:rsidRPr="00D51EF8">
          <w:rPr>
            <w:rFonts w:ascii="Times New Roman" w:hAnsi="Times New Roman" w:cs="Times New Roman"/>
            <w:sz w:val="24"/>
            <w:szCs w:val="24"/>
            <w:rPrChange w:id="1336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к</w:t>
        </w:r>
      </w:ins>
      <w:ins w:id="1337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урить</w:t>
        </w:r>
      </w:ins>
      <w:ins w:id="1338" w:author="Степанова Любовь Борисовна" w:date="2024-10-04T13:54:00Z">
        <w:r w:rsidR="00D51EF8" w:rsidRPr="00D51EF8">
          <w:rPr>
            <w:rFonts w:ascii="Times New Roman" w:hAnsi="Times New Roman" w:cs="Times New Roman"/>
            <w:sz w:val="24"/>
            <w:szCs w:val="24"/>
            <w:rPrChange w:id="1339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</w:p>
    <w:p w14:paraId="2B6A8F05" w14:textId="69A211F1" w:rsidR="00256368" w:rsidRPr="00D5020A" w:rsidRDefault="00256368" w:rsidP="00256368">
      <w:pPr>
        <w:tabs>
          <w:tab w:val="left" w:pos="142"/>
        </w:tabs>
        <w:spacing w:after="0"/>
        <w:ind w:firstLine="567"/>
        <w:jc w:val="both"/>
        <w:rPr>
          <w:ins w:id="1340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341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-</w:t>
        </w:r>
        <w:r w:rsidRPr="003521A7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342" w:author="Степанова Любовь Борисовна" w:date="2024-10-04T13:54:00Z">
        <w:r w:rsidR="00D51EF8" w:rsidRPr="00D51EF8">
          <w:rPr>
            <w:rFonts w:ascii="Times New Roman" w:hAnsi="Times New Roman" w:cs="Times New Roman"/>
            <w:sz w:val="24"/>
            <w:szCs w:val="24"/>
            <w:rPrChange w:id="1343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и</w:t>
        </w:r>
      </w:ins>
      <w:ins w:id="1344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зменять концепцию напольного покрытия</w:t>
        </w:r>
      </w:ins>
      <w:ins w:id="1345" w:author="Степанова Любовь Борисовна" w:date="2024-10-04T13:54:00Z">
        <w:r w:rsidR="00D51EF8" w:rsidRPr="00D51EF8">
          <w:rPr>
            <w:rFonts w:ascii="Times New Roman" w:hAnsi="Times New Roman" w:cs="Times New Roman"/>
            <w:sz w:val="24"/>
            <w:szCs w:val="24"/>
            <w:rPrChange w:id="1346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</w:p>
    <w:p w14:paraId="66A25F5B" w14:textId="37DD00FE" w:rsidR="00256368" w:rsidRPr="00D5020A" w:rsidRDefault="00256368" w:rsidP="00256368">
      <w:pPr>
        <w:tabs>
          <w:tab w:val="left" w:pos="142"/>
        </w:tabs>
        <w:spacing w:after="0"/>
        <w:ind w:firstLine="567"/>
        <w:jc w:val="both"/>
        <w:rPr>
          <w:ins w:id="1347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348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-</w:t>
        </w:r>
        <w:r w:rsidRPr="003521A7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349" w:author="Степанова Любовь Борисовна" w:date="2024-10-04T13:55:00Z">
        <w:r w:rsidR="00D51EF8" w:rsidRPr="00D51EF8">
          <w:rPr>
            <w:rFonts w:ascii="Times New Roman" w:hAnsi="Times New Roman" w:cs="Times New Roman"/>
            <w:sz w:val="24"/>
            <w:szCs w:val="24"/>
            <w:rPrChange w:id="1350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н</w:t>
        </w:r>
      </w:ins>
      <w:ins w:id="1351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арушать общепринятые нормы поведения и морали, громко и нецензурно браниться, выходить и находиться на террасе по пояс (голый торс) и полностью раздетым</w:t>
        </w:r>
      </w:ins>
      <w:ins w:id="1352" w:author="Степанова Любовь Борисовна" w:date="2024-10-04T13:55:00Z">
        <w:r w:rsidR="00D51EF8" w:rsidRPr="00D51EF8">
          <w:rPr>
            <w:rFonts w:ascii="Times New Roman" w:hAnsi="Times New Roman" w:cs="Times New Roman"/>
            <w:sz w:val="24"/>
            <w:szCs w:val="24"/>
            <w:rPrChange w:id="1353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</w:p>
    <w:p w14:paraId="7E3120B6" w14:textId="7273BD32" w:rsidR="00256368" w:rsidRPr="00D5020A" w:rsidRDefault="00256368" w:rsidP="00256368">
      <w:pPr>
        <w:tabs>
          <w:tab w:val="left" w:pos="142"/>
        </w:tabs>
        <w:spacing w:after="0"/>
        <w:ind w:firstLine="567"/>
        <w:jc w:val="both"/>
        <w:rPr>
          <w:ins w:id="1354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355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-</w:t>
        </w:r>
        <w:r w:rsidRPr="003521A7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356" w:author="Степанова Любовь Борисовна" w:date="2024-10-04T13:56:00Z">
        <w:r w:rsidR="00D51EF8" w:rsidRPr="00D51EF8">
          <w:rPr>
            <w:rFonts w:ascii="Times New Roman" w:hAnsi="Times New Roman" w:cs="Times New Roman"/>
            <w:sz w:val="24"/>
            <w:szCs w:val="24"/>
            <w:rPrChange w:id="1357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в</w:t>
        </w:r>
      </w:ins>
      <w:ins w:id="1358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>ыгуливать домашних животных без сопрово</w:t>
        </w:r>
        <w:r w:rsidRPr="003521A7">
          <w:rPr>
            <w:rFonts w:ascii="Times New Roman" w:hAnsi="Times New Roman" w:cs="Times New Roman"/>
            <w:sz w:val="24"/>
            <w:szCs w:val="24"/>
          </w:rPr>
          <w:t>ждения взрослого. В обязател</w:t>
        </w:r>
        <w:r w:rsidRPr="00D51EF8">
          <w:rPr>
            <w:rFonts w:ascii="Times New Roman" w:hAnsi="Times New Roman" w:cs="Times New Roman"/>
            <w:sz w:val="24"/>
            <w:szCs w:val="24"/>
          </w:rPr>
          <w:t xml:space="preserve">ьном порядке следить за тем, чтобы домашний питомец не покидал границ частной террасы. Проникновение на чужие террасы и на террасу </w:t>
        </w:r>
      </w:ins>
      <w:ins w:id="1359" w:author="Степанова Любовь Борисовна" w:date="2024-10-04T13:56:00Z">
        <w:r w:rsidR="00D51EF8" w:rsidRPr="00D51EF8">
          <w:rPr>
            <w:rFonts w:ascii="Times New Roman" w:hAnsi="Times New Roman" w:cs="Times New Roman"/>
            <w:sz w:val="24"/>
            <w:szCs w:val="24"/>
            <w:rPrChange w:id="1360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МОП</w:t>
        </w:r>
      </w:ins>
      <w:ins w:id="1361" w:author="Степанова Любовь Борисовна" w:date="2024-10-04T13:41:00Z">
        <w:r w:rsidRPr="00D5020A">
          <w:rPr>
            <w:rFonts w:ascii="Times New Roman" w:hAnsi="Times New Roman" w:cs="Times New Roman"/>
            <w:sz w:val="24"/>
            <w:szCs w:val="24"/>
          </w:rPr>
          <w:t xml:space="preserve"> запрещено</w:t>
        </w:r>
      </w:ins>
      <w:ins w:id="1362" w:author="Степанова Любовь Борисовна" w:date="2024-10-04T13:56:00Z">
        <w:r w:rsidR="00D51EF8" w:rsidRPr="00D51EF8">
          <w:rPr>
            <w:rFonts w:ascii="Times New Roman" w:hAnsi="Times New Roman" w:cs="Times New Roman"/>
            <w:sz w:val="24"/>
            <w:szCs w:val="24"/>
            <w:rPrChange w:id="1363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</w:p>
    <w:p w14:paraId="3DC0F395" w14:textId="13635C40" w:rsidR="00256368" w:rsidRPr="00D5020A" w:rsidRDefault="00D51EF8" w:rsidP="00256368">
      <w:pPr>
        <w:tabs>
          <w:tab w:val="left" w:pos="142"/>
        </w:tabs>
        <w:spacing w:after="0"/>
        <w:ind w:firstLine="567"/>
        <w:jc w:val="both"/>
        <w:rPr>
          <w:ins w:id="1364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365" w:author="Степанова Любовь Борисовна" w:date="2024-10-04T13:56:00Z">
        <w:r w:rsidRPr="00D51EF8">
          <w:rPr>
            <w:rFonts w:ascii="Times New Roman" w:hAnsi="Times New Roman" w:cs="Times New Roman"/>
            <w:sz w:val="24"/>
            <w:szCs w:val="24"/>
            <w:rPrChange w:id="1366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-р</w:t>
        </w:r>
      </w:ins>
      <w:ins w:id="1367" w:author="Степанова Любовь Борисовна" w:date="2024-10-04T13:41:00Z">
        <w:r w:rsidR="00256368" w:rsidRPr="00D5020A">
          <w:rPr>
            <w:rFonts w:ascii="Times New Roman" w:hAnsi="Times New Roman" w:cs="Times New Roman"/>
            <w:sz w:val="24"/>
            <w:szCs w:val="24"/>
          </w:rPr>
          <w:t xml:space="preserve">азмещать </w:t>
        </w:r>
        <w:proofErr w:type="spellStart"/>
        <w:r w:rsidR="00256368" w:rsidRPr="00D5020A">
          <w:rPr>
            <w:rFonts w:ascii="Times New Roman" w:hAnsi="Times New Roman" w:cs="Times New Roman"/>
            <w:sz w:val="24"/>
            <w:szCs w:val="24"/>
          </w:rPr>
          <w:t>громкоработающие</w:t>
        </w:r>
        <w:proofErr w:type="spellEnd"/>
        <w:r w:rsidR="00256368" w:rsidRPr="00D5020A">
          <w:rPr>
            <w:rFonts w:ascii="Times New Roman" w:hAnsi="Times New Roman" w:cs="Times New Roman"/>
            <w:sz w:val="24"/>
            <w:szCs w:val="24"/>
          </w:rPr>
          <w:t xml:space="preserve"> системы и установки</w:t>
        </w:r>
      </w:ins>
      <w:ins w:id="1368" w:author="Степанова Любовь Борисовна" w:date="2024-10-04T13:56:00Z">
        <w:r w:rsidRPr="00D51EF8">
          <w:rPr>
            <w:rFonts w:ascii="Times New Roman" w:hAnsi="Times New Roman" w:cs="Times New Roman"/>
            <w:sz w:val="24"/>
            <w:szCs w:val="24"/>
            <w:rPrChange w:id="1369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</w:p>
    <w:p w14:paraId="2E4D7292" w14:textId="6092D643" w:rsidR="00256368" w:rsidRPr="00D5020A" w:rsidRDefault="00D51EF8" w:rsidP="00256368">
      <w:pPr>
        <w:tabs>
          <w:tab w:val="left" w:pos="142"/>
        </w:tabs>
        <w:spacing w:after="0"/>
        <w:ind w:firstLine="567"/>
        <w:jc w:val="both"/>
        <w:rPr>
          <w:ins w:id="1370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371" w:author="Степанова Любовь Борисовна" w:date="2024-10-04T13:56:00Z">
        <w:r w:rsidRPr="00D51EF8">
          <w:rPr>
            <w:rFonts w:ascii="Times New Roman" w:hAnsi="Times New Roman" w:cs="Times New Roman"/>
            <w:sz w:val="24"/>
            <w:szCs w:val="24"/>
            <w:rPrChange w:id="1372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-р</w:t>
        </w:r>
      </w:ins>
      <w:ins w:id="1373" w:author="Степанова Любовь Борисовна" w:date="2024-10-04T13:41:00Z">
        <w:r w:rsidR="00256368" w:rsidRPr="00D5020A">
          <w:rPr>
            <w:rFonts w:ascii="Times New Roman" w:hAnsi="Times New Roman" w:cs="Times New Roman"/>
            <w:sz w:val="24"/>
            <w:szCs w:val="24"/>
          </w:rPr>
          <w:t>азмещать зонты повышенной парусности без опор с утяжелителями и с расцветками отличающимися от RAL7040 - для опорной стойки и RAL8014 или RAL7016 - для материала купола</w:t>
        </w:r>
      </w:ins>
      <w:ins w:id="1374" w:author="Степанова Любовь Борисовна" w:date="2024-10-04T13:57:00Z">
        <w:r w:rsidRPr="00D51EF8">
          <w:rPr>
            <w:rFonts w:ascii="Times New Roman" w:hAnsi="Times New Roman" w:cs="Times New Roman"/>
            <w:sz w:val="24"/>
            <w:szCs w:val="24"/>
            <w:rPrChange w:id="1375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</w:p>
    <w:p w14:paraId="6C3123E7" w14:textId="23B8709B" w:rsidR="00256368" w:rsidRPr="00D5020A" w:rsidRDefault="00D51EF8" w:rsidP="00256368">
      <w:pPr>
        <w:tabs>
          <w:tab w:val="left" w:pos="142"/>
        </w:tabs>
        <w:spacing w:after="0"/>
        <w:ind w:firstLine="567"/>
        <w:jc w:val="both"/>
        <w:rPr>
          <w:ins w:id="1376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377" w:author="Степанова Любовь Борисовна" w:date="2024-10-04T13:57:00Z">
        <w:r w:rsidRPr="00D51EF8">
          <w:rPr>
            <w:rFonts w:ascii="Times New Roman" w:hAnsi="Times New Roman" w:cs="Times New Roman"/>
            <w:sz w:val="24"/>
            <w:szCs w:val="24"/>
            <w:rPrChange w:id="1378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-п</w:t>
        </w:r>
      </w:ins>
      <w:ins w:id="1379" w:author="Степанова Любовь Борисовна" w:date="2024-10-04T13:41:00Z">
        <w:r w:rsidR="00256368" w:rsidRPr="00D5020A">
          <w:rPr>
            <w:rFonts w:ascii="Times New Roman" w:hAnsi="Times New Roman" w:cs="Times New Roman"/>
            <w:sz w:val="24"/>
            <w:szCs w:val="24"/>
          </w:rPr>
          <w:t>роизводить пере</w:t>
        </w:r>
      </w:ins>
      <w:ins w:id="1380" w:author="Степанова Любовь Борисовна" w:date="2024-10-04T13:58:00Z">
        <w:r w:rsidRPr="00D51EF8">
          <w:rPr>
            <w:rFonts w:ascii="Times New Roman" w:hAnsi="Times New Roman" w:cs="Times New Roman"/>
            <w:sz w:val="24"/>
            <w:szCs w:val="24"/>
            <w:rPrChange w:id="1381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планировку</w:t>
        </w:r>
      </w:ins>
      <w:ins w:id="1382" w:author="Степанова Любовь Борисовна" w:date="2024-10-04T13:41:00Z">
        <w:r w:rsidR="00256368" w:rsidRPr="00D5020A">
          <w:rPr>
            <w:rFonts w:ascii="Times New Roman" w:hAnsi="Times New Roman" w:cs="Times New Roman"/>
            <w:sz w:val="24"/>
            <w:szCs w:val="24"/>
          </w:rPr>
          <w:t xml:space="preserve"> террасы в веранду</w:t>
        </w:r>
      </w:ins>
      <w:ins w:id="1383" w:author="Степанова Любовь Борисовна" w:date="2024-10-04T13:58:00Z">
        <w:r w:rsidRPr="00D51EF8">
          <w:rPr>
            <w:rFonts w:ascii="Times New Roman" w:hAnsi="Times New Roman" w:cs="Times New Roman"/>
            <w:sz w:val="24"/>
            <w:szCs w:val="24"/>
            <w:rPrChange w:id="1384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;</w:t>
        </w:r>
      </w:ins>
    </w:p>
    <w:p w14:paraId="5FF03E07" w14:textId="028C088C" w:rsidR="00256368" w:rsidRPr="000041A1" w:rsidRDefault="00D51EF8" w:rsidP="00256368">
      <w:pPr>
        <w:tabs>
          <w:tab w:val="left" w:pos="142"/>
        </w:tabs>
        <w:spacing w:after="0"/>
        <w:ind w:firstLine="567"/>
        <w:jc w:val="both"/>
        <w:rPr>
          <w:ins w:id="1385" w:author="Степанова Любовь Борисовна" w:date="2024-10-04T13:41:00Z"/>
          <w:rFonts w:ascii="Times New Roman" w:hAnsi="Times New Roman" w:cs="Times New Roman"/>
          <w:sz w:val="24"/>
          <w:szCs w:val="24"/>
        </w:rPr>
      </w:pPr>
      <w:ins w:id="1386" w:author="Степанова Любовь Борисовна" w:date="2024-10-04T13:59:00Z">
        <w:r w:rsidRPr="00D51EF8">
          <w:rPr>
            <w:rFonts w:ascii="Times New Roman" w:hAnsi="Times New Roman" w:cs="Times New Roman"/>
            <w:sz w:val="24"/>
            <w:szCs w:val="24"/>
            <w:rPrChange w:id="1387" w:author="Степанова Любовь Борисовна" w:date="2024-10-04T14:00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-с</w:t>
        </w:r>
      </w:ins>
      <w:ins w:id="1388" w:author="Степанова Любовь Борисовна" w:date="2024-10-04T13:41:00Z">
        <w:r w:rsidR="00256368" w:rsidRPr="00D5020A">
          <w:rPr>
            <w:rFonts w:ascii="Times New Roman" w:hAnsi="Times New Roman" w:cs="Times New Roman"/>
            <w:sz w:val="24"/>
            <w:szCs w:val="24"/>
          </w:rPr>
          <w:t>одержать на террасах животных</w:t>
        </w:r>
        <w:r w:rsidR="00256368" w:rsidRPr="003521A7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66D424AD" w14:textId="090B1567" w:rsidR="000041A1" w:rsidDel="00256368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del w:id="1389" w:author="Степанова Любовь Борисовна" w:date="2024-10-02T18:46:00Z"/>
          <w:rFonts w:ascii="Times New Roman" w:hAnsi="Times New Roman" w:cs="Times New Roman"/>
          <w:color w:val="000000"/>
          <w:sz w:val="24"/>
          <w:szCs w:val="24"/>
        </w:rPr>
      </w:pPr>
    </w:p>
    <w:p w14:paraId="0940BF1A" w14:textId="13F00225" w:rsidR="00256368" w:rsidRDefault="00256368" w:rsidP="00E86200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1390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</w:p>
    <w:p w14:paraId="7C26EA18" w14:textId="3FA6B380" w:rsidR="00256368" w:rsidRPr="000041A1" w:rsidRDefault="00D51EF8" w:rsidP="00256368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To w:id="1391" w:author="Степанова Любовь Борисовна" w:date="2024-10-04T13:46:00Z"/>
          <w:rFonts w:ascii="Times New Roman" w:hAnsi="Times New Roman" w:cs="Times New Roman"/>
          <w:b/>
          <w:bCs/>
          <w:color w:val="000000"/>
          <w:sz w:val="24"/>
          <w:szCs w:val="24"/>
        </w:rPr>
      </w:pPr>
      <w:ins w:id="1392" w:author="Степанова Любовь Борисовна" w:date="2024-10-04T14:00:00Z">
        <w:r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4</w:t>
        </w:r>
      </w:ins>
      <w:moveToRangeStart w:id="1393" w:author="Степанова Любовь Борисовна" w:date="2024-10-04T13:46:00Z" w:name="move178941990"/>
      <w:moveTo w:id="1394" w:author="Степанова Любовь Борисовна" w:date="2024-10-04T13:46:00Z">
        <w:del w:id="1395" w:author="Степанова Любовь Борисовна" w:date="2024-10-04T14:00:00Z">
          <w:r w:rsidR="00256368" w:rsidRPr="000041A1" w:rsidDel="00D51EF8">
            <w:rPr>
              <w:rFonts w:ascii="Times New Roman" w:hAnsi="Times New Roman" w:cs="Times New Roman"/>
              <w:b/>
              <w:bCs/>
              <w:color w:val="000000"/>
              <w:sz w:val="24"/>
              <w:szCs w:val="24"/>
            </w:rPr>
            <w:delText>8</w:delText>
          </w:r>
        </w:del>
        <w:r w:rsidR="00256368" w:rsidRPr="000041A1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. ПРАВИЛА СОДЕРЖАНИЯ ДОМАШНИХ ЖИВОТНЫХ</w:t>
        </w:r>
      </w:moveTo>
    </w:p>
    <w:p w14:paraId="7BEF8809" w14:textId="77777777" w:rsidR="00256368" w:rsidRPr="000041A1" w:rsidRDefault="00256368" w:rsidP="00256368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To w:id="1396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</w:p>
    <w:p w14:paraId="2F42C213" w14:textId="64E849FB" w:rsidR="00256368" w:rsidRDefault="00DF7F0D" w:rsidP="00256368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To w:id="1397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ins w:id="1398" w:author="Степанова Любовь Борисовна" w:date="2024-10-30T12:53:00Z">
        <w:r>
          <w:rPr>
            <w:rFonts w:ascii="Times New Roman" w:hAnsi="Times New Roman" w:cs="Times New Roman"/>
            <w:color w:val="000000"/>
            <w:sz w:val="24"/>
            <w:szCs w:val="24"/>
          </w:rPr>
          <w:t>4</w:t>
        </w:r>
      </w:ins>
      <w:moveTo w:id="1399" w:author="Степанова Любовь Борисовна" w:date="2024-10-04T13:46:00Z">
        <w:del w:id="1400" w:author="Степанова Любовь Борисовна" w:date="2024-10-30T12:53:00Z">
          <w:r w:rsidR="00256368" w:rsidRPr="000041A1" w:rsidDel="00DF7F0D">
            <w:rPr>
              <w:rFonts w:ascii="Times New Roman" w:hAnsi="Times New Roman" w:cs="Times New Roman"/>
              <w:color w:val="000000"/>
              <w:sz w:val="24"/>
              <w:szCs w:val="24"/>
            </w:rPr>
            <w:delText>8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.1. Разрешается содержание в помещениях </w:t>
        </w:r>
        <w:del w:id="1401" w:author="Степанова Любовь Борисовна" w:date="2024-10-04T14:04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дома </w:delText>
          </w:r>
        </w:del>
      </w:moveTo>
      <w:ins w:id="1402" w:author="Степанова Любовь Борисовна" w:date="2024-10-04T14:04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 xml:space="preserve">МКД </w:t>
        </w:r>
      </w:ins>
      <w:moveTo w:id="1403" w:author="Степанова Любовь Борисовна" w:date="2024-10-04T13:46:00Z"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>домашних животных</w:t>
        </w:r>
      </w:moveTo>
      <w:ins w:id="1404" w:author="Степанова Любовь Борисовна" w:date="2024-10-04T14:04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 xml:space="preserve">, </w:t>
        </w:r>
      </w:ins>
      <w:moveTo w:id="1405" w:author="Степанова Любовь Борисовна" w:date="2024-10-04T13:46:00Z">
        <w:del w:id="1406" w:author="Степанова Любовь Борисовна" w:date="2024-10-04T14:04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(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>таких</w:t>
        </w:r>
        <w:del w:id="1407" w:author="Степанова Любовь Борисовна" w:date="2024-10-04T14:04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>,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как собаки, кошки, птицы</w:t>
        </w:r>
        <w:del w:id="1408" w:author="Степанова Любовь Борисовна" w:date="2024-10-04T14:04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в клетках)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, животных - поводырей, а также других животных при условии соблюдения санитарно-гигиенических и ветеринарно-санитарных правил, если они не причиняют беспокойство другим </w:t>
        </w:r>
      </w:moveTo>
      <w:ins w:id="1409" w:author="Степанова Любовь Борисовна" w:date="2024-10-04T14:04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>с</w:t>
        </w:r>
      </w:ins>
      <w:moveTo w:id="1410" w:author="Степанова Любовь Борисовна" w:date="2024-10-04T13:46:00Z">
        <w:del w:id="1411" w:author="Степанова Любовь Борисовна" w:date="2024-10-04T14:04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>С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обственникам и </w:t>
        </w:r>
      </w:moveTo>
      <w:ins w:id="1412" w:author="Степанова Любовь Борисовна" w:date="2024-10-04T14:04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>п</w:t>
        </w:r>
      </w:ins>
      <w:moveTo w:id="1413" w:author="Степанова Любовь Борисовна" w:date="2024-10-04T13:46:00Z">
        <w:del w:id="1414" w:author="Степанова Любовь Борисовна" w:date="2024-10-04T14:04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>П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ользователям, не представляют опасности для людей и не вредят </w:t>
        </w:r>
      </w:moveTo>
      <w:ins w:id="1415" w:author="Степанова Любовь Борисовна" w:date="2024-10-04T14:05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 xml:space="preserve">общему имуществу </w:t>
        </w:r>
        <w:del w:id="1416" w:author="Зыков Олег Викторович" w:date="2024-10-17T11:18:00Z">
          <w:r w:rsidR="00D5020A" w:rsidDel="00F85B21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</w:del>
      </w:ins>
      <w:ins w:id="1417" w:author="Зыков Олег Викторович" w:date="2024-10-17T11:18:00Z">
        <w:r w:rsidR="00F85B21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moveTo w:id="1418" w:author="Степанова Любовь Борисовна" w:date="2024-10-04T13:46:00Z">
        <w:del w:id="1419" w:author="Степанова Любовь Борисовна" w:date="2024-10-04T14:05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>О</w:delText>
          </w:r>
          <w:r w:rsidR="00256368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>ДИ</w:delText>
          </w:r>
        </w:del>
      </w:moveTo>
      <w:ins w:id="1420" w:author="Степанова Любовь Борисовна" w:date="2024-10-04T14:05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</w:p>
    <w:p w14:paraId="2F1C0FAC" w14:textId="6DB295E6" w:rsidR="00256368" w:rsidRPr="000041A1" w:rsidRDefault="00DF7F0D" w:rsidP="00256368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To w:id="1421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ins w:id="1422" w:author="Степанова Любовь Борисовна" w:date="2024-10-30T12:53:00Z">
        <w:r>
          <w:rPr>
            <w:rFonts w:ascii="Times New Roman" w:hAnsi="Times New Roman" w:cs="Times New Roman"/>
            <w:color w:val="000000"/>
            <w:sz w:val="24"/>
            <w:szCs w:val="24"/>
          </w:rPr>
          <w:t>4</w:t>
        </w:r>
      </w:ins>
      <w:moveTo w:id="1423" w:author="Степанова Любовь Борисовна" w:date="2024-10-04T13:46:00Z">
        <w:del w:id="1424" w:author="Степанова Любовь Борисовна" w:date="2024-10-30T12:53:00Z">
          <w:r w:rsidR="00256368" w:rsidRPr="000041A1" w:rsidDel="00DF7F0D">
            <w:rPr>
              <w:rFonts w:ascii="Times New Roman" w:hAnsi="Times New Roman" w:cs="Times New Roman"/>
              <w:color w:val="000000"/>
              <w:sz w:val="24"/>
              <w:szCs w:val="24"/>
            </w:rPr>
            <w:delText>8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>.2. Не разрешается содержать домашних животных в помещениях</w:t>
        </w:r>
      </w:moveTo>
      <w:ins w:id="1425" w:author="Степанова Любовь Борисовна" w:date="2024-10-04T14:05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 xml:space="preserve"> мест </w:t>
        </w:r>
      </w:ins>
      <w:moveTo w:id="1426" w:author="Степанова Любовь Борисовна" w:date="2024-10-04T13:46:00Z">
        <w:del w:id="1427" w:author="Степанова Любовь Борисовна" w:date="2024-10-04T14:05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>общего пользования</w:t>
        </w:r>
      </w:moveTo>
      <w:ins w:id="1428" w:author="Степанова Любовь Борисовна" w:date="2024-10-04T14:05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  <w:del w:id="1429" w:author="Зыков Олег Викторович" w:date="2024-10-17T11:18:00Z">
          <w:r w:rsidR="00D5020A" w:rsidDel="00F85B21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</w:del>
      </w:ins>
      <w:ins w:id="1430" w:author="Зыков Олег Викторович" w:date="2024-10-17T11:18:00Z">
        <w:r w:rsidR="00F85B21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moveTo w:id="1431" w:author="Степанова Любовь Борисовна" w:date="2024-10-04T13:46:00Z">
        <w:del w:id="1432" w:author="Степанова Любовь Борисовна" w:date="2024-10-04T14:05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ЖК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. </w:t>
        </w:r>
      </w:moveTo>
    </w:p>
    <w:p w14:paraId="6291F8DF" w14:textId="4DA5D6E3" w:rsidR="00256368" w:rsidRPr="000041A1" w:rsidRDefault="00DF7F0D" w:rsidP="00256368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To w:id="1433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ins w:id="1434" w:author="Степанова Любовь Борисовна" w:date="2024-10-30T12:53:00Z">
        <w:r>
          <w:rPr>
            <w:rFonts w:ascii="Times New Roman" w:hAnsi="Times New Roman" w:cs="Times New Roman"/>
            <w:color w:val="000000"/>
            <w:sz w:val="24"/>
            <w:szCs w:val="24"/>
          </w:rPr>
          <w:t>4</w:t>
        </w:r>
      </w:ins>
      <w:moveTo w:id="1435" w:author="Степанова Любовь Борисовна" w:date="2024-10-04T13:46:00Z">
        <w:del w:id="1436" w:author="Степанова Любовь Борисовна" w:date="2024-10-30T12:53:00Z">
          <w:r w:rsidR="00256368" w:rsidRPr="000041A1" w:rsidDel="00DF7F0D">
            <w:rPr>
              <w:rFonts w:ascii="Times New Roman" w:hAnsi="Times New Roman" w:cs="Times New Roman"/>
              <w:color w:val="000000"/>
              <w:sz w:val="24"/>
              <w:szCs w:val="24"/>
            </w:rPr>
            <w:delText>8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.3. При перемещении и выгуливании домашних животных на придомовой территории владельцы животных обязаны принять все меры для исключения возможности нанесения ими вреда людям, другим животным, общему имуществу и загрязнения территории </w:t>
        </w:r>
      </w:moveTo>
      <w:ins w:id="1437" w:author="Степанова Любовь Борисовна" w:date="2024-10-04T14:06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moveTo w:id="1438" w:author="Степанова Любовь Борисовна" w:date="2024-10-04T13:46:00Z">
        <w:del w:id="1439" w:author="Степанова Любовь Борисовна" w:date="2024-10-04T14:06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>ЖК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moveTo>
    </w:p>
    <w:p w14:paraId="1505767B" w14:textId="1DE761D9" w:rsidR="00256368" w:rsidRPr="000041A1" w:rsidRDefault="00256368" w:rsidP="00256368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To w:id="1440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To w:id="1441" w:author="Степанова Любовь Борисовна" w:date="2024-10-04T13:46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В местах общего пользования и на территории </w:t>
        </w:r>
      </w:moveTo>
      <w:ins w:id="1442" w:author="Степанова Любовь Борисовна" w:date="2024-10-04T14:06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moveTo w:id="1443" w:author="Степанова Любовь Борисовна" w:date="2024-10-04T13:46:00Z">
        <w:del w:id="1444" w:author="Степанова Любовь Борисовна" w:date="2024-10-04T14:06:00Z">
          <w:r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>ЖК</w:delText>
          </w:r>
        </w:del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животных нужно держать на руках или на поводке, длина которого должна обеспечивать уверенный контроль над животным. Крупные собаки или собаки бойцовской породы, имеющие повышенные природные агрессивные качества и способные нанести серьезные травмы, дополнительно должны быть в наморднике.</w:t>
        </w:r>
      </w:moveTo>
    </w:p>
    <w:p w14:paraId="0D9EFCA4" w14:textId="00E071F9" w:rsidR="00256368" w:rsidRPr="000041A1" w:rsidRDefault="00DF7F0D" w:rsidP="00256368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To w:id="1445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ins w:id="1446" w:author="Степанова Любовь Борисовна" w:date="2024-10-30T12:53:00Z">
        <w:r>
          <w:rPr>
            <w:rFonts w:ascii="Times New Roman" w:hAnsi="Times New Roman" w:cs="Times New Roman"/>
            <w:color w:val="000000"/>
            <w:sz w:val="24"/>
            <w:szCs w:val="24"/>
          </w:rPr>
          <w:t>4</w:t>
        </w:r>
      </w:ins>
      <w:moveTo w:id="1447" w:author="Степанова Любовь Борисовна" w:date="2024-10-04T13:46:00Z">
        <w:del w:id="1448" w:author="Степанова Любовь Борисовна" w:date="2024-10-30T12:53:00Z">
          <w:r w:rsidR="00256368" w:rsidRPr="000041A1" w:rsidDel="00DF7F0D">
            <w:rPr>
              <w:rFonts w:ascii="Times New Roman" w:hAnsi="Times New Roman" w:cs="Times New Roman"/>
              <w:color w:val="000000"/>
              <w:sz w:val="24"/>
              <w:szCs w:val="24"/>
            </w:rPr>
            <w:delText>8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.4. Владельцы, находящиеся с животными на </w:t>
        </w:r>
      </w:moveTo>
      <w:ins w:id="1449" w:author="Зыков Олег Викторович" w:date="2024-10-17T11:31:00Z">
        <w:r w:rsidR="006B2D1F">
          <w:rPr>
            <w:rFonts w:ascii="Times New Roman" w:hAnsi="Times New Roman" w:cs="Times New Roman"/>
            <w:color w:val="000000"/>
            <w:sz w:val="24"/>
            <w:szCs w:val="24"/>
          </w:rPr>
          <w:t xml:space="preserve">территории </w:t>
        </w:r>
      </w:ins>
      <w:moveTo w:id="1450" w:author="Степанова Любовь Борисовна" w:date="2024-10-04T13:46:00Z">
        <w:del w:id="1451" w:author="Зыков Олег Викторович" w:date="2024-10-17T11:29:00Z">
          <w:r w:rsidR="00256368" w:rsidRPr="000041A1" w:rsidDel="006B2D1F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территориях </w:delText>
          </w:r>
        </w:del>
      </w:moveTo>
      <w:ins w:id="1452" w:author="Степанова Любовь Борисовна" w:date="2024-10-04T14:06:00Z">
        <w:del w:id="1453" w:author="Зыков Олег Викторович" w:date="2024-10-17T11:29:00Z">
          <w:r w:rsidR="00D5020A" w:rsidDel="006B2D1F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мест </w:delText>
          </w:r>
        </w:del>
      </w:ins>
      <w:moveTo w:id="1454" w:author="Степанова Любовь Борисовна" w:date="2024-10-04T13:46:00Z">
        <w:del w:id="1455" w:author="Зыков Олег Викторович" w:date="2024-10-17T11:29:00Z">
          <w:r w:rsidR="00256368" w:rsidRPr="000041A1" w:rsidDel="006B2D1F">
            <w:rPr>
              <w:rFonts w:ascii="Times New Roman" w:hAnsi="Times New Roman" w:cs="Times New Roman"/>
              <w:color w:val="000000"/>
              <w:sz w:val="24"/>
              <w:szCs w:val="24"/>
            </w:rPr>
            <w:delText>общего пользования ЖК</w:delText>
          </w:r>
        </w:del>
      </w:moveTo>
      <w:ins w:id="1456" w:author="Зыков Олег Викторович" w:date="2024-10-17T11:29:00Z">
        <w:r w:rsidR="006B2D1F">
          <w:rPr>
            <w:rFonts w:ascii="Times New Roman" w:hAnsi="Times New Roman" w:cs="Times New Roman"/>
            <w:color w:val="000000"/>
            <w:sz w:val="24"/>
            <w:szCs w:val="24"/>
          </w:rPr>
          <w:t xml:space="preserve">Комплекса </w:t>
        </w:r>
      </w:ins>
      <w:moveTo w:id="1457" w:author="Степанова Любовь Борисовна" w:date="2024-10-04T13:46:00Z">
        <w:del w:id="1458" w:author="Зыков Олег Викторович" w:date="2024-10-17T11:29:00Z">
          <w:r w:rsidR="00256368" w:rsidRPr="000041A1" w:rsidDel="006B2D1F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(в лифте, холлах, придомовой территории) 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>обязаны иметь необходимые санитарные средства и обеспечивать немедленную уборку экскрементов и иных результатов жизнедеятельности своих животных.</w:t>
        </w:r>
      </w:moveTo>
    </w:p>
    <w:p w14:paraId="274EDCA6" w14:textId="281ED668" w:rsidR="00256368" w:rsidRPr="000041A1" w:rsidRDefault="00DF7F0D" w:rsidP="00256368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To w:id="1459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ins w:id="1460" w:author="Степанова Любовь Борисовна" w:date="2024-10-30T12:53:00Z">
        <w:r>
          <w:rPr>
            <w:rFonts w:ascii="Times New Roman" w:hAnsi="Times New Roman" w:cs="Times New Roman"/>
            <w:color w:val="000000"/>
            <w:sz w:val="24"/>
            <w:szCs w:val="24"/>
          </w:rPr>
          <w:lastRenderedPageBreak/>
          <w:t>4</w:t>
        </w:r>
      </w:ins>
      <w:moveTo w:id="1461" w:author="Степанова Любовь Борисовна" w:date="2024-10-04T13:46:00Z">
        <w:del w:id="1462" w:author="Степанова Любовь Борисовна" w:date="2024-10-30T12:53:00Z">
          <w:r w:rsidR="00256368" w:rsidRPr="006B2FA1" w:rsidDel="00DF7F0D">
            <w:rPr>
              <w:rFonts w:ascii="Times New Roman" w:hAnsi="Times New Roman" w:cs="Times New Roman"/>
              <w:color w:val="000000"/>
              <w:sz w:val="24"/>
              <w:szCs w:val="24"/>
            </w:rPr>
            <w:delText>8</w:delText>
          </w:r>
        </w:del>
        <w:r w:rsidR="00256368" w:rsidRPr="006B2FA1">
          <w:rPr>
            <w:rFonts w:ascii="Times New Roman" w:hAnsi="Times New Roman" w:cs="Times New Roman"/>
            <w:color w:val="000000"/>
            <w:sz w:val="24"/>
            <w:szCs w:val="24"/>
          </w:rPr>
          <w:t>.5.</w:t>
        </w:r>
        <w:r w:rsidR="00256368" w:rsidRPr="00EE3360">
          <w:rPr>
            <w:rFonts w:ascii="Times New Roman" w:hAnsi="Times New Roman" w:cs="Times New Roman"/>
            <w:color w:val="000000"/>
            <w:sz w:val="24"/>
            <w:szCs w:val="24"/>
          </w:rPr>
          <w:t xml:space="preserve"> В</w:t>
        </w:r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связи с отсутствием специально оборудованных (отведённых) мест для выгула домашних животных их выгул должен осуществляться за </w:t>
        </w:r>
      </w:moveTo>
      <w:ins w:id="1463" w:author="Степанова Любовь Борисовна" w:date="2024-10-04T14:07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>при</w:t>
        </w:r>
      </w:ins>
      <w:ins w:id="1464" w:author="Степанова Любовь Борисовна" w:date="2024-10-29T15:44:00Z">
        <w:r w:rsidR="00421666">
          <w:rPr>
            <w:rFonts w:ascii="Times New Roman" w:hAnsi="Times New Roman" w:cs="Times New Roman"/>
            <w:color w:val="000000"/>
            <w:sz w:val="24"/>
            <w:szCs w:val="24"/>
          </w:rPr>
          <w:t>домовой</w:t>
        </w:r>
      </w:ins>
      <w:ins w:id="1465" w:author="Степанова Любовь Борисовна" w:date="2024-10-04T14:07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moveTo w:id="1466" w:author="Степанова Любовь Борисовна" w:date="2024-10-04T13:46:00Z"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территорией </w:t>
        </w:r>
      </w:moveTo>
      <w:ins w:id="1467" w:author="Степанова Любовь Борисовна" w:date="2024-10-04T14:07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moveTo w:id="1468" w:author="Степанова Любовь Борисовна" w:date="2024-10-04T13:46:00Z">
        <w:del w:id="1469" w:author="Степанова Любовь Борисовна" w:date="2024-10-04T14:07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>ЖК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>. Выгул</w:t>
        </w:r>
      </w:moveTo>
      <w:ins w:id="1470" w:author="Степанова Любовь Борисовна" w:date="2024-10-04T14:10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 xml:space="preserve"> животных</w:t>
        </w:r>
      </w:ins>
      <w:moveTo w:id="1471" w:author="Степанова Любовь Борисовна" w:date="2024-10-04T13:46:00Z">
        <w:del w:id="1472" w:author="Степанова Любовь Борисовна" w:date="2024-10-04T14:10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собак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moveTo>
      <w:ins w:id="1473" w:author="Степанова Любовь Борисовна" w:date="2024-10-04T14:09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>во внутреннем дворе прилегающей территории</w:t>
        </w:r>
      </w:ins>
      <w:moveTo w:id="1474" w:author="Степанова Любовь Борисовна" w:date="2024-10-04T13:46:00Z">
        <w:del w:id="1475" w:author="Степанова Любовь Борисовна" w:date="2024-10-04T14:09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>на</w:delText>
          </w:r>
        </w:del>
      </w:moveTo>
      <w:ins w:id="1476" w:author="Степанова Любовь Борисовна" w:date="2024-10-04T14:09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 xml:space="preserve"> Комплекса запрещен.</w:t>
        </w:r>
      </w:ins>
      <w:moveTo w:id="1477" w:author="Степанова Любовь Борисовна" w:date="2024-10-04T13:46:00Z">
        <w:del w:id="1478" w:author="Степанова Любовь Борисовна" w:date="2024-10-04T14:09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внутренней территории ЖК ЗАПРЕЩЕН.</w:delText>
          </w:r>
        </w:del>
      </w:moveTo>
    </w:p>
    <w:p w14:paraId="17738135" w14:textId="77777777" w:rsidR="00256368" w:rsidRPr="000041A1" w:rsidRDefault="00256368" w:rsidP="00256368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To w:id="1479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commentRangeStart w:id="1480"/>
      <w:commentRangeStart w:id="1481"/>
      <w:moveTo w:id="1482" w:author="Степанова Любовь Борисовна" w:date="2024-10-04T13:46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>Собственники, осуществляющие выгул, обязаны не допускать повреждение или уничтожение любых зеленых насаждений домашними животными в т.ч. газонов.</w:t>
        </w:r>
        <w:commentRangeEnd w:id="1480"/>
        <w:r>
          <w:rPr>
            <w:rStyle w:val="af1"/>
          </w:rPr>
          <w:commentReference w:id="1480"/>
        </w:r>
        <w:commentRangeEnd w:id="1481"/>
        <w:r>
          <w:rPr>
            <w:rStyle w:val="af1"/>
          </w:rPr>
          <w:commentReference w:id="1481"/>
        </w:r>
      </w:moveTo>
    </w:p>
    <w:p w14:paraId="45308ADF" w14:textId="52EB19D7" w:rsidR="00256368" w:rsidRPr="000041A1" w:rsidDel="00D5020A" w:rsidRDefault="00256368" w:rsidP="00256368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1483" w:author="Степанова Любовь Борисовна" w:date="2024-10-04T14:10:00Z"/>
          <w:moveTo w:id="1484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To w:id="1485" w:author="Степанова Любовь Борисовна" w:date="2024-10-04T13:46:00Z">
        <w:del w:id="1486" w:author="Степанова Любовь Борисовна" w:date="2024-10-04T14:10:00Z">
          <w:r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8.6. Категорически запрещен выгул животных на территории, прилегающей к детским площадкам и на самих детских площадках. </w:delText>
          </w:r>
        </w:del>
      </w:moveTo>
    </w:p>
    <w:p w14:paraId="724C64D3" w14:textId="4555CE96" w:rsidR="00256368" w:rsidRPr="000041A1" w:rsidRDefault="00DF7F0D" w:rsidP="00256368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To w:id="1487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ins w:id="1488" w:author="Степанова Любовь Борисовна" w:date="2024-10-30T12:53:00Z">
        <w:r>
          <w:rPr>
            <w:rFonts w:ascii="Times New Roman" w:hAnsi="Times New Roman" w:cs="Times New Roman"/>
            <w:color w:val="000000"/>
            <w:sz w:val="24"/>
            <w:szCs w:val="24"/>
          </w:rPr>
          <w:t>4</w:t>
        </w:r>
      </w:ins>
      <w:moveTo w:id="1489" w:author="Степанова Любовь Борисовна" w:date="2024-10-04T13:46:00Z">
        <w:del w:id="1490" w:author="Степанова Любовь Борисовна" w:date="2024-10-30T12:53:00Z">
          <w:r w:rsidR="00256368" w:rsidRPr="000041A1" w:rsidDel="00DF7F0D">
            <w:rPr>
              <w:rFonts w:ascii="Times New Roman" w:hAnsi="Times New Roman" w:cs="Times New Roman"/>
              <w:color w:val="000000"/>
              <w:sz w:val="24"/>
              <w:szCs w:val="24"/>
            </w:rPr>
            <w:delText>8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moveTo>
      <w:ins w:id="1491" w:author="Степанова Любовь Борисовна" w:date="2024-10-30T12:53:00Z">
        <w:r>
          <w:rPr>
            <w:rFonts w:ascii="Times New Roman" w:hAnsi="Times New Roman" w:cs="Times New Roman"/>
            <w:color w:val="000000"/>
            <w:sz w:val="24"/>
            <w:szCs w:val="24"/>
          </w:rPr>
          <w:t>6</w:t>
        </w:r>
      </w:ins>
      <w:moveTo w:id="1492" w:author="Степанова Любовь Борисовна" w:date="2024-10-04T13:46:00Z">
        <w:del w:id="1493" w:author="Степанова Любовь Борисовна" w:date="2024-10-30T12:53:00Z">
          <w:r w:rsidR="00256368" w:rsidRPr="000041A1" w:rsidDel="00DF7F0D">
            <w:rPr>
              <w:rFonts w:ascii="Times New Roman" w:hAnsi="Times New Roman" w:cs="Times New Roman"/>
              <w:color w:val="000000"/>
              <w:sz w:val="24"/>
              <w:szCs w:val="24"/>
            </w:rPr>
            <w:delText>7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  <w:r w:rsidR="00256368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Содержание в помещениях домашних животных не должно быть связано с нарушением общественного порядка. К владельцу домашнего животного, создающего или приводящего к возникновению беспорядка и шума, </w:t>
        </w:r>
        <w:r w:rsidR="00256368" w:rsidRPr="006B3029">
          <w:rPr>
            <w:rFonts w:ascii="Times New Roman" w:hAnsi="Times New Roman" w:cs="Times New Roman"/>
            <w:color w:val="000000"/>
            <w:sz w:val="24"/>
            <w:szCs w:val="24"/>
          </w:rPr>
          <w:t>У</w:t>
        </w:r>
      </w:moveTo>
      <w:ins w:id="1494" w:author="Степанова Любовь Борисовна" w:date="2024-10-04T14:10:00Z">
        <w:r w:rsidR="00D5020A" w:rsidRPr="006B2D1F">
          <w:rPr>
            <w:rFonts w:ascii="Times New Roman" w:hAnsi="Times New Roman" w:cs="Times New Roman"/>
            <w:color w:val="000000"/>
            <w:sz w:val="24"/>
            <w:szCs w:val="24"/>
          </w:rPr>
          <w:t>правляющая организация</w:t>
        </w:r>
      </w:ins>
      <w:moveTo w:id="1495" w:author="Степанова Любовь Борисовна" w:date="2024-10-04T13:46:00Z">
        <w:del w:id="1496" w:author="Степанова Любовь Борисовна" w:date="2024-10-04T14:10:00Z">
          <w:r w:rsidR="00256368" w:rsidRPr="006B2D1F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>К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может обратиться в правоохранительные органы или суд с требованием о привлечении к </w:t>
        </w:r>
      </w:moveTo>
      <w:ins w:id="1497" w:author="Степанова Любовь Борисовна" w:date="2024-10-04T14:11:00Z">
        <w:r w:rsidR="00D5020A">
          <w:rPr>
            <w:rFonts w:ascii="Times New Roman" w:hAnsi="Times New Roman" w:cs="Times New Roman"/>
            <w:color w:val="000000"/>
            <w:sz w:val="24"/>
            <w:szCs w:val="24"/>
          </w:rPr>
          <w:t>а</w:t>
        </w:r>
      </w:ins>
      <w:moveTo w:id="1498" w:author="Степанова Любовь Борисовна" w:date="2024-10-04T13:46:00Z">
        <w:del w:id="1499" w:author="Степанова Любовь Борисовна" w:date="2024-10-04T14:11:00Z">
          <w:r w:rsidR="00256368"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>А</w:delText>
          </w:r>
        </w:del>
        <w:r w:rsidR="00256368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дминистративной ответственности. </w:t>
        </w:r>
      </w:moveTo>
    </w:p>
    <w:p w14:paraId="77C4EE5B" w14:textId="47C0E717" w:rsidR="00256368" w:rsidRPr="000041A1" w:rsidDel="00D5020A" w:rsidRDefault="00256368" w:rsidP="00256368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1500" w:author="Степанова Любовь Борисовна" w:date="2024-10-04T14:11:00Z"/>
          <w:moveTo w:id="1501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To w:id="1502" w:author="Степанова Любовь Борисовна" w:date="2024-10-04T13:46:00Z">
        <w:del w:id="1503" w:author="Степанова Любовь Борисовна" w:date="2024-10-04T14:11:00Z">
          <w:r w:rsidRPr="000041A1" w:rsidDel="00D5020A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8.8. Владельцы домашних животных несут полную ответственность за ущерб, нанесенный имуществу, или за телесные повреждения, причиненные домашними животными, и освобождают УК и Собственников помещений в ЖК от какой-либо ответственности и исков, связанных или возникших в связи с содержанием животного в ЖК или его поведением. </w:delText>
          </w:r>
        </w:del>
      </w:moveTo>
    </w:p>
    <w:p w14:paraId="58F91510" w14:textId="29D9955C" w:rsidR="00256368" w:rsidRPr="000041A1" w:rsidDel="003521A7" w:rsidRDefault="00256368" w:rsidP="00256368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1504" w:author="Степанова Любовь Борисовна" w:date="2024-10-04T14:12:00Z"/>
          <w:moveTo w:id="1505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To w:id="1506" w:author="Степанова Любовь Борисовна" w:date="2024-10-04T13:46:00Z">
        <w:del w:id="1507" w:author="Степанова Любовь Борисовна" w:date="2024-10-04T14:12:00Z">
          <w:r w:rsidRPr="000041A1" w:rsidDel="003521A7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8.9. </w:delText>
          </w:r>
          <w:commentRangeStart w:id="1508"/>
          <w:r w:rsidRPr="000041A1" w:rsidDel="003521A7">
            <w:rPr>
              <w:rFonts w:ascii="Times New Roman" w:hAnsi="Times New Roman" w:cs="Times New Roman"/>
              <w:color w:val="000000"/>
              <w:sz w:val="24"/>
              <w:szCs w:val="24"/>
            </w:rPr>
            <w:delText>Собственники, потерявшие «питомца» на территории ЖК, могут сделать заявку в Управляющую компанию или начальнику охраны ЖК, приложив фото животного (посредством мессенджера) для возврата силами Управляющей компании или службы охраны в случае обнаружения потерявшегося «питомца</w:delText>
          </w:r>
          <w:r w:rsidDel="003521A7">
            <w:rPr>
              <w:rFonts w:ascii="Times New Roman" w:hAnsi="Times New Roman" w:cs="Times New Roman"/>
              <w:color w:val="000000"/>
              <w:sz w:val="24"/>
              <w:szCs w:val="24"/>
            </w:rPr>
            <w:delText>»</w:delText>
          </w:r>
          <w:r w:rsidRPr="000041A1" w:rsidDel="003521A7">
            <w:rPr>
              <w:rFonts w:ascii="Times New Roman" w:hAnsi="Times New Roman" w:cs="Times New Roman"/>
              <w:color w:val="000000"/>
              <w:sz w:val="24"/>
              <w:szCs w:val="24"/>
            </w:rPr>
            <w:delText>.</w:delText>
          </w:r>
          <w:commentRangeEnd w:id="1508"/>
          <w:r w:rsidDel="003521A7">
            <w:rPr>
              <w:rStyle w:val="af1"/>
            </w:rPr>
            <w:commentReference w:id="1508"/>
          </w:r>
        </w:del>
      </w:moveTo>
    </w:p>
    <w:p w14:paraId="66A9F854" w14:textId="7E5BDD8D" w:rsidR="00256368" w:rsidRPr="000041A1" w:rsidDel="003521A7" w:rsidRDefault="00256368" w:rsidP="00256368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1509" w:author="Степанова Любовь Борисовна" w:date="2024-10-04T14:12:00Z"/>
          <w:moveTo w:id="1510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</w:p>
    <w:moveToRangeEnd w:id="1393"/>
    <w:p w14:paraId="2784A5BA" w14:textId="77777777" w:rsidR="004B58D7" w:rsidRPr="000041A1" w:rsidRDefault="004B58D7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5328EFF9" w14:textId="715196ED" w:rsidR="000041A1" w:rsidRPr="000041A1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5. </w:t>
      </w:r>
      <w:ins w:id="1511" w:author="Степанова Любовь Борисовна" w:date="2024-10-02T12:59:00Z">
        <w:r w:rsidR="00650074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 xml:space="preserve">ПРАВИЛА </w:t>
        </w:r>
      </w:ins>
      <w:r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>ПОЛЬЗОВАНИ</w:t>
      </w:r>
      <w:ins w:id="1512" w:author="Степанова Любовь Борисовна" w:date="2024-10-02T12:59:00Z">
        <w:r w:rsidR="00650074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Я</w:t>
        </w:r>
      </w:ins>
      <w:del w:id="1513" w:author="Степанова Любовь Борисовна" w:date="2024-10-02T12:59:00Z">
        <w:r w:rsidR="00E86200" w:rsidDel="00650074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Е</w:delText>
        </w:r>
      </w:del>
      <w:r w:rsidR="00E86200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ОБЩИМ ИМУЩЕСТВОМ </w:t>
      </w:r>
      <w:del w:id="1514" w:author="Степанова Любовь Борисовна" w:date="2024-10-02T12:59:00Z">
        <w:r w:rsidR="00E86200" w:rsidDel="00650074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И СОДЕРЖАНИЕ</w:delText>
        </w:r>
        <w:r w:rsidRPr="000041A1" w:rsidDel="00650074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 МОП</w:delText>
        </w:r>
      </w:del>
    </w:p>
    <w:p w14:paraId="648AFE7E" w14:textId="77777777" w:rsidR="000041A1" w:rsidRPr="000041A1" w:rsidRDefault="000041A1" w:rsidP="004033D7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3521C36" w14:textId="0DAE18F6" w:rsidR="000041A1" w:rsidRPr="000041A1" w:rsidRDefault="000041A1" w:rsidP="004033D7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5.1. Общие правила пользования </w:t>
      </w:r>
      <w:ins w:id="1515" w:author="Степанова Любовь Борисовна" w:date="2024-10-02T13:04:00Z">
        <w:r w:rsidR="0076386C">
          <w:rPr>
            <w:rFonts w:ascii="Times New Roman" w:hAnsi="Times New Roman" w:cs="Times New Roman"/>
            <w:color w:val="000000"/>
            <w:sz w:val="24"/>
            <w:szCs w:val="24"/>
          </w:rPr>
          <w:t>о</w:t>
        </w:r>
      </w:ins>
      <w:del w:id="1516" w:author="Степанова Любовь Борисовна" w:date="2024-10-02T13:04:00Z">
        <w:r w:rsidR="004033D7" w:rsidDel="0076386C">
          <w:rPr>
            <w:rFonts w:ascii="Times New Roman" w:hAnsi="Times New Roman" w:cs="Times New Roman"/>
            <w:color w:val="000000"/>
            <w:sz w:val="24"/>
            <w:szCs w:val="24"/>
          </w:rPr>
          <w:delText>О</w:delText>
        </w:r>
      </w:del>
      <w:ins w:id="1517" w:author="Степанова Любовь Борисовна" w:date="2024-10-02T13:03:00Z">
        <w:r w:rsidR="0076386C">
          <w:rPr>
            <w:rFonts w:ascii="Times New Roman" w:hAnsi="Times New Roman" w:cs="Times New Roman"/>
            <w:color w:val="000000"/>
            <w:sz w:val="24"/>
            <w:szCs w:val="24"/>
          </w:rPr>
          <w:t xml:space="preserve">бщим имуществом </w:t>
        </w:r>
        <w:del w:id="1518" w:author="Зыков Олег Викторович" w:date="2024-10-17T11:33:00Z">
          <w:r w:rsidR="0076386C" w:rsidDel="006B2D1F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</w:del>
      </w:ins>
      <w:ins w:id="1519" w:author="Зыков Олег Викторович" w:date="2024-10-17T11:33:00Z">
        <w:r w:rsidR="006B2D1F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del w:id="1520" w:author="Степанова Любовь Борисовна" w:date="2024-10-02T13:03:00Z">
        <w:r w:rsidR="004033D7" w:rsidDel="0076386C">
          <w:rPr>
            <w:rFonts w:ascii="Times New Roman" w:hAnsi="Times New Roman" w:cs="Times New Roman"/>
            <w:color w:val="000000"/>
            <w:sz w:val="24"/>
            <w:szCs w:val="24"/>
          </w:rPr>
          <w:delText>ДИ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</w:p>
    <w:p w14:paraId="401127CC" w14:textId="66BD82A4" w:rsidR="000041A1" w:rsidRPr="000041A1" w:rsidRDefault="000041A1" w:rsidP="004033D7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5.2. Собственники/Пользователи помещений в </w:t>
      </w:r>
      <w:ins w:id="1521" w:author="Степанова Любовь Борисовна" w:date="2024-10-02T13:03:00Z">
        <w:r w:rsidR="0076386C">
          <w:rPr>
            <w:rFonts w:ascii="Times New Roman" w:hAnsi="Times New Roman" w:cs="Times New Roman"/>
            <w:color w:val="000000"/>
            <w:sz w:val="24"/>
            <w:szCs w:val="24"/>
          </w:rPr>
          <w:t>МКД</w:t>
        </w:r>
      </w:ins>
      <w:del w:id="1522" w:author="Степанова Любовь Борисовна" w:date="2024-10-02T13:03:00Z">
        <w:r w:rsidRPr="000041A1" w:rsidDel="0076386C">
          <w:rPr>
            <w:rFonts w:ascii="Times New Roman" w:hAnsi="Times New Roman" w:cs="Times New Roman"/>
            <w:color w:val="000000"/>
            <w:sz w:val="24"/>
            <w:szCs w:val="24"/>
          </w:rPr>
          <w:delText>ЖК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должны использовать общее имущество собственников помещений в </w:t>
      </w:r>
      <w:ins w:id="1523" w:author="Степанова Любовь Борисовна" w:date="2024-10-02T13:03:00Z">
        <w:r w:rsidR="0076386C">
          <w:rPr>
            <w:rFonts w:ascii="Times New Roman" w:hAnsi="Times New Roman" w:cs="Times New Roman"/>
            <w:color w:val="000000"/>
            <w:sz w:val="24"/>
            <w:szCs w:val="24"/>
          </w:rPr>
          <w:t>МКД</w:t>
        </w:r>
      </w:ins>
      <w:del w:id="1524" w:author="Степанова Любовь Борисовна" w:date="2024-10-02T13:03:00Z">
        <w:r w:rsidRPr="000041A1" w:rsidDel="0076386C">
          <w:rPr>
            <w:rFonts w:ascii="Times New Roman" w:hAnsi="Times New Roman" w:cs="Times New Roman"/>
            <w:color w:val="000000"/>
            <w:sz w:val="24"/>
            <w:szCs w:val="24"/>
          </w:rPr>
          <w:delText>многоквартирном доме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в целях, соответствующих </w:t>
      </w:r>
      <w:r w:rsidR="00913215">
        <w:rPr>
          <w:rFonts w:ascii="Times New Roman" w:hAnsi="Times New Roman" w:cs="Times New Roman"/>
          <w:color w:val="000000"/>
          <w:sz w:val="24"/>
          <w:szCs w:val="24"/>
        </w:rPr>
        <w:t xml:space="preserve">функциональному 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назначению соответствующих частей общего имущества. </w:t>
      </w:r>
    </w:p>
    <w:p w14:paraId="6D309154" w14:textId="6C6E1044" w:rsidR="000041A1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1525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5.3. Собственники/Пользователи пользуются </w:t>
      </w:r>
      <w:del w:id="1526" w:author="Степанова Любовь Борисовна" w:date="2024-10-02T13:04:00Z">
        <w:r w:rsidRPr="000041A1" w:rsidDel="0076386C">
          <w:rPr>
            <w:rFonts w:ascii="Times New Roman" w:hAnsi="Times New Roman" w:cs="Times New Roman"/>
            <w:color w:val="000000"/>
            <w:sz w:val="24"/>
            <w:szCs w:val="24"/>
          </w:rPr>
          <w:delText>о</w:delText>
        </w:r>
      </w:del>
      <w:ins w:id="1527" w:author="Степанова Любовь Борисовна" w:date="2024-10-02T13:04:00Z">
        <w:r w:rsidR="0076386C">
          <w:rPr>
            <w:rFonts w:ascii="Times New Roman" w:hAnsi="Times New Roman" w:cs="Times New Roman"/>
            <w:color w:val="000000"/>
            <w:sz w:val="24"/>
            <w:szCs w:val="24"/>
          </w:rPr>
          <w:t>о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бщим имуществом </w:t>
      </w:r>
      <w:ins w:id="1528" w:author="Степанова Любовь Борисовна" w:date="2024-10-02T13:04:00Z">
        <w:r w:rsidR="0076386C">
          <w:rPr>
            <w:rFonts w:ascii="Times New Roman" w:hAnsi="Times New Roman" w:cs="Times New Roman"/>
            <w:color w:val="000000"/>
            <w:sz w:val="24"/>
            <w:szCs w:val="24"/>
          </w:rPr>
          <w:t xml:space="preserve">МКД 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>в порядке и в пределах, установленных действующим законодательством, решениями общих собраний</w:t>
      </w:r>
      <w:ins w:id="1529" w:author="Степанова Любовь Борисовна" w:date="2024-10-02T13:04:00Z">
        <w:r w:rsidR="0076386C">
          <w:rPr>
            <w:rFonts w:ascii="Times New Roman" w:hAnsi="Times New Roman" w:cs="Times New Roman"/>
            <w:color w:val="000000"/>
            <w:sz w:val="24"/>
            <w:szCs w:val="24"/>
          </w:rPr>
          <w:t xml:space="preserve"> собственников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, настоящими Правилами. </w:t>
      </w:r>
    </w:p>
    <w:p w14:paraId="0BAB9FFA" w14:textId="700F74DD" w:rsidR="004B58D7" w:rsidRPr="000041A1" w:rsidRDefault="004B58D7" w:rsidP="004B58D7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ins w:id="1530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</w:pPr>
      <w:ins w:id="1531" w:author="Степанова Любовь Борисовна" w:date="2024-10-02T18:36:00Z">
        <w:r>
          <w:rPr>
            <w:rFonts w:ascii="Times New Roman" w:hAnsi="Times New Roman" w:cs="Times New Roman"/>
            <w:color w:val="000000"/>
            <w:sz w:val="24"/>
            <w:szCs w:val="24"/>
          </w:rPr>
          <w:t>5</w:t>
        </w:r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  <w:ins w:id="1532" w:author="Степанова Любовь Борисовна" w:date="2024-10-30T12:58:00Z">
        <w:r w:rsidR="00DF7F0D">
          <w:rPr>
            <w:rFonts w:ascii="Times New Roman" w:hAnsi="Times New Roman" w:cs="Times New Roman"/>
            <w:color w:val="000000"/>
            <w:sz w:val="24"/>
            <w:szCs w:val="24"/>
          </w:rPr>
          <w:t>4.</w:t>
        </w:r>
      </w:ins>
      <w:ins w:id="1533" w:author="Степанова Любовь Борисовна" w:date="2024-10-02T18:36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Собственники/Пользователи обязаны соблюдать чистоту и порядок в подъездах, кабинах лифтов, на лестничных клетках, </w:t>
        </w:r>
      </w:ins>
      <w:ins w:id="1534" w:author="Степанова Любовь Борисовна" w:date="2024-10-02T18:38:00Z"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паркинге, </w:t>
        </w:r>
      </w:ins>
      <w:ins w:id="1535" w:author="Степанова Любовь Борисовна" w:date="2024-10-02T18:36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>на при</w:t>
        </w:r>
      </w:ins>
      <w:ins w:id="1536" w:author="Степанова Любовь Борисовна" w:date="2024-10-29T15:44:00Z">
        <w:r w:rsidR="00421666">
          <w:rPr>
            <w:rFonts w:ascii="Times New Roman" w:hAnsi="Times New Roman" w:cs="Times New Roman"/>
            <w:color w:val="000000"/>
            <w:sz w:val="24"/>
            <w:szCs w:val="24"/>
          </w:rPr>
          <w:t>домовой</w:t>
        </w:r>
      </w:ins>
      <w:ins w:id="1537" w:author="Степанова Любовь Борисовна" w:date="2024-10-02T18:37:00Z"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ins w:id="1538" w:author="Степанова Любовь Борисовна" w:date="2024-10-02T18:36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территории и объектах благоустройства и в других помещениях </w:t>
        </w:r>
      </w:ins>
      <w:ins w:id="1539" w:author="Степанова Любовь Борисовна" w:date="2024-10-02T18:38:00Z"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мест </w:t>
        </w:r>
      </w:ins>
      <w:ins w:id="1540" w:author="Степанова Любовь Борисовна" w:date="2024-10-02T18:36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общего пользования. </w:t>
        </w:r>
      </w:ins>
    </w:p>
    <w:p w14:paraId="5EF945E5" w14:textId="07610F19" w:rsidR="004B58D7" w:rsidRDefault="004B58D7" w:rsidP="004B58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ins w:id="1541" w:author="Степанова Любовь Борисовна" w:date="2024-10-02T18:42:00Z"/>
          <w:rFonts w:ascii="Times New Roman" w:hAnsi="Times New Roman" w:cs="Times New Roman"/>
          <w:color w:val="000000"/>
          <w:sz w:val="24"/>
          <w:szCs w:val="24"/>
        </w:rPr>
      </w:pPr>
      <w:ins w:id="1542" w:author="Степанова Любовь Борисовна" w:date="2024-10-02T18:36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>5.</w:t>
        </w:r>
      </w:ins>
      <w:ins w:id="1543" w:author="Степанова Любовь Борисовна" w:date="2024-10-30T12:58:00Z">
        <w:r w:rsidR="00DF7F0D">
          <w:rPr>
            <w:rFonts w:ascii="Times New Roman" w:hAnsi="Times New Roman" w:cs="Times New Roman"/>
            <w:color w:val="000000"/>
            <w:sz w:val="24"/>
            <w:szCs w:val="24"/>
          </w:rPr>
          <w:t>5.</w:t>
        </w:r>
      </w:ins>
      <w:ins w:id="1544" w:author="Степанова Любовь Борисовна" w:date="2024-10-02T18:36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Взрослые должны обеспечить соблюдение детьми покоя в </w:t>
        </w:r>
      </w:ins>
      <w:ins w:id="1545" w:author="Степанова Любовь Борисовна" w:date="2024-10-02T18:41:00Z">
        <w:r>
          <w:rPr>
            <w:rFonts w:ascii="Times New Roman" w:hAnsi="Times New Roman" w:cs="Times New Roman"/>
            <w:color w:val="000000"/>
            <w:sz w:val="24"/>
            <w:szCs w:val="24"/>
          </w:rPr>
          <w:t>МКД</w:t>
        </w:r>
      </w:ins>
      <w:ins w:id="1546" w:author="Степанова Любовь Борисовна" w:date="2024-10-02T18:36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и на при</w:t>
        </w:r>
      </w:ins>
      <w:ins w:id="1547" w:author="Степанова Любовь Борисовна" w:date="2024-10-29T15:44:00Z">
        <w:r w:rsidR="00421666">
          <w:rPr>
            <w:rFonts w:ascii="Times New Roman" w:hAnsi="Times New Roman" w:cs="Times New Roman"/>
            <w:color w:val="000000"/>
            <w:sz w:val="24"/>
            <w:szCs w:val="24"/>
          </w:rPr>
          <w:t>домовой</w:t>
        </w:r>
      </w:ins>
      <w:ins w:id="1548" w:author="Степанова Любовь Борисовна" w:date="2024-10-02T18:41:00Z"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ins w:id="1549" w:author="Степанова Любовь Борисовна" w:date="2024-10-02T18:36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территории, не разрешать игры на лестничных площадках, в подземном паркинге и в 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>общедомовы</w:t>
        </w:r>
      </w:ins>
      <w:ins w:id="1550" w:author="Степанова Любовь Борисовна" w:date="2024-10-02T18:42:00Z">
        <w:r>
          <w:rPr>
            <w:rFonts w:ascii="Times New Roman" w:hAnsi="Times New Roman" w:cs="Times New Roman"/>
            <w:color w:val="000000"/>
            <w:sz w:val="24"/>
            <w:szCs w:val="24"/>
          </w:rPr>
          <w:t>х лифтовых, квартирных холлах</w:t>
        </w:r>
      </w:ins>
      <w:ins w:id="1551" w:author="Степанова Любовь Борисовна" w:date="2024-10-02T18:36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</w:p>
    <w:p w14:paraId="7F847628" w14:textId="30B50E1C" w:rsidR="004B58D7" w:rsidRDefault="004B58D7" w:rsidP="004B58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1552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</w:pPr>
      <w:ins w:id="1553" w:author="Степанова Любовь Борисовна" w:date="2024-10-02T18:36:00Z">
        <w:r w:rsidRPr="004F72B1">
          <w:rPr>
            <w:rFonts w:ascii="Times New Roman" w:hAnsi="Times New Roman" w:cs="Times New Roman"/>
            <w:color w:val="000000"/>
            <w:sz w:val="24"/>
            <w:szCs w:val="24"/>
          </w:rPr>
          <w:t>5.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6. </w:t>
        </w:r>
      </w:ins>
      <w:ins w:id="1554" w:author="Степанова Любовь Борисовна" w:date="2024-10-02T18:41:00Z">
        <w:r>
          <w:rPr>
            <w:rFonts w:ascii="Times New Roman" w:hAnsi="Times New Roman" w:cs="Times New Roman"/>
            <w:color w:val="000000"/>
            <w:sz w:val="24"/>
            <w:szCs w:val="24"/>
          </w:rPr>
          <w:t>Запрещается о</w:t>
        </w:r>
      </w:ins>
      <w:ins w:id="1555" w:author="Степанова Любовь Борисовна" w:date="2024-10-02T18:36:00Z">
        <w:r w:rsidRPr="004F72B1">
          <w:rPr>
            <w:rFonts w:ascii="Times New Roman" w:hAnsi="Times New Roman" w:cs="Times New Roman"/>
            <w:color w:val="000000"/>
            <w:sz w:val="24"/>
            <w:szCs w:val="24"/>
          </w:rPr>
          <w:t>ставлять детские коляски, самокаты, велосипеды и другое личное имущество, в том числе на при</w:t>
        </w:r>
      </w:ins>
      <w:ins w:id="1556" w:author="Степанова Любовь Борисовна" w:date="2024-10-29T15:45:00Z">
        <w:r w:rsidR="00421666">
          <w:rPr>
            <w:rFonts w:ascii="Times New Roman" w:hAnsi="Times New Roman" w:cs="Times New Roman"/>
            <w:color w:val="000000"/>
            <w:sz w:val="24"/>
            <w:szCs w:val="24"/>
          </w:rPr>
          <w:t>домовой</w:t>
        </w:r>
      </w:ins>
      <w:ins w:id="1557" w:author="Степанова Любовь Борисовна" w:date="2024-10-02T18:36:00Z">
        <w:r w:rsidRPr="004F72B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ins w:id="1558" w:author="Зыков Олег Викторович" w:date="2024-10-17T11:37:00Z">
        <w:del w:id="1559" w:author="Степанова Любовь Борисовна" w:date="2024-10-29T15:45:00Z">
          <w:r w:rsidR="006B2D1F" w:rsidDel="00421666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</w:del>
      </w:ins>
      <w:ins w:id="1560" w:author="Степанова Любовь Борисовна" w:date="2024-10-02T18:36:00Z">
        <w:r w:rsidRPr="004F72B1">
          <w:rPr>
            <w:rFonts w:ascii="Times New Roman" w:hAnsi="Times New Roman" w:cs="Times New Roman"/>
            <w:color w:val="000000"/>
            <w:sz w:val="24"/>
            <w:szCs w:val="24"/>
          </w:rPr>
          <w:t xml:space="preserve">территории, за исключением мест, отведенных под </w:t>
        </w:r>
      </w:ins>
      <w:ins w:id="1561" w:author="Степанова Любовь Борисовна" w:date="2024-10-02T18:40:00Z"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их </w:t>
        </w:r>
      </w:ins>
      <w:ins w:id="1562" w:author="Степанова Любовь Борисовна" w:date="2024-10-02T18:36:00Z">
        <w:r w:rsidRPr="004F72B1">
          <w:rPr>
            <w:rFonts w:ascii="Times New Roman" w:hAnsi="Times New Roman" w:cs="Times New Roman"/>
            <w:color w:val="000000"/>
            <w:sz w:val="24"/>
            <w:szCs w:val="24"/>
          </w:rPr>
          <w:t>хранение в соответствии с Правилами или по решению общего собрания</w:t>
        </w:r>
      </w:ins>
      <w:ins w:id="1563" w:author="Степанова Любовь Борисовна" w:date="2024-10-02T18:40:00Z"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 собственников МКД</w:t>
        </w:r>
      </w:ins>
      <w:ins w:id="1564" w:author="Степанова Любовь Борисовна" w:date="2024-10-02T18:36:00Z">
        <w:r w:rsidRPr="004F72B1">
          <w:rPr>
            <w:rFonts w:ascii="Times New Roman" w:hAnsi="Times New Roman" w:cs="Times New Roman"/>
            <w:color w:val="000000"/>
            <w:sz w:val="24"/>
            <w:szCs w:val="24"/>
          </w:rPr>
          <w:t xml:space="preserve">. Движимое взрослое/детское имущество необходимо оставлять/парковать в помещениях колясочных, расположенных 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возле входа в секции </w:t>
        </w:r>
        <w:r w:rsidRPr="004F72B1">
          <w:rPr>
            <w:rFonts w:ascii="Times New Roman" w:hAnsi="Times New Roman" w:cs="Times New Roman"/>
            <w:color w:val="000000"/>
            <w:sz w:val="24"/>
            <w:szCs w:val="24"/>
          </w:rPr>
          <w:t xml:space="preserve">в подземном паркинге </w:t>
        </w:r>
      </w:ins>
      <w:ins w:id="1565" w:author="Степанова Любовь Борисовна" w:date="2024-10-02T18:40:00Z">
        <w:r>
          <w:rPr>
            <w:rFonts w:ascii="Times New Roman" w:hAnsi="Times New Roman" w:cs="Times New Roman"/>
            <w:color w:val="000000"/>
            <w:sz w:val="24"/>
            <w:szCs w:val="24"/>
          </w:rPr>
          <w:t>МКД</w:t>
        </w:r>
      </w:ins>
      <w:ins w:id="1566" w:author="Степанова Любовь Борисовна" w:date="2024-10-02T18:36:00Z">
        <w:r w:rsidRPr="004F72B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на -1 и на -2 </w:t>
        </w:r>
        <w:commentRangeStart w:id="1567"/>
        <w:commentRangeStart w:id="1568"/>
        <w:r w:rsidRPr="004F72B1">
          <w:rPr>
            <w:rFonts w:ascii="Times New Roman" w:hAnsi="Times New Roman" w:cs="Times New Roman"/>
            <w:color w:val="000000"/>
            <w:sz w:val="24"/>
            <w:szCs w:val="24"/>
          </w:rPr>
          <w:t>этаже</w:t>
        </w:r>
        <w:commentRangeEnd w:id="1567"/>
        <w:r>
          <w:rPr>
            <w:rStyle w:val="af1"/>
          </w:rPr>
          <w:commentReference w:id="1567"/>
        </w:r>
        <w:commentRangeEnd w:id="1568"/>
        <w:r>
          <w:rPr>
            <w:rStyle w:val="af1"/>
          </w:rPr>
          <w:commentReference w:id="1568"/>
        </w:r>
        <w:r w:rsidRPr="004F72B1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</w:p>
    <w:p w14:paraId="17B5EB0C" w14:textId="7E7F286D" w:rsidR="004B58D7" w:rsidRDefault="004B58D7" w:rsidP="004B58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1569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</w:pPr>
      <w:ins w:id="1570" w:author="Степанова Любовь Борисовна" w:date="2024-10-02T18:36:00Z">
        <w:r>
          <w:rPr>
            <w:rFonts w:ascii="Times New Roman" w:hAnsi="Times New Roman" w:cs="Times New Roman"/>
            <w:color w:val="000000"/>
            <w:sz w:val="24"/>
            <w:szCs w:val="24"/>
          </w:rPr>
          <w:t>5.</w:t>
        </w:r>
      </w:ins>
      <w:ins w:id="1571" w:author="Степанова Любовь Борисовна" w:date="2024-10-30T12:58:00Z">
        <w:r w:rsidR="00DF7F0D">
          <w:rPr>
            <w:rFonts w:ascii="Times New Roman" w:hAnsi="Times New Roman" w:cs="Times New Roman"/>
            <w:color w:val="000000"/>
            <w:sz w:val="24"/>
            <w:szCs w:val="24"/>
          </w:rPr>
          <w:t>7.</w:t>
        </w:r>
      </w:ins>
      <w:ins w:id="1572" w:author="Степанова Любовь Борисовна" w:date="2024-10-02T18:36:00Z"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 Запрещается курение в МОП </w:t>
        </w:r>
      </w:ins>
      <w:ins w:id="1573" w:author="Степанова Любовь Борисовна" w:date="2024-10-02T18:40:00Z">
        <w:r>
          <w:rPr>
            <w:rFonts w:ascii="Times New Roman" w:hAnsi="Times New Roman" w:cs="Times New Roman"/>
            <w:color w:val="000000"/>
            <w:sz w:val="24"/>
            <w:szCs w:val="24"/>
          </w:rPr>
          <w:t>МКД</w:t>
        </w:r>
      </w:ins>
      <w:ins w:id="1574" w:author="Степанова Любовь Борисовна" w:date="2024-10-02T18:36:00Z"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  <w:commentRangeStart w:id="1575"/>
        <w:r>
          <w:rPr>
            <w:rFonts w:ascii="Times New Roman" w:hAnsi="Times New Roman" w:cs="Times New Roman"/>
            <w:color w:val="000000"/>
            <w:sz w:val="24"/>
            <w:szCs w:val="24"/>
          </w:rPr>
          <w:t>и</w:t>
        </w:r>
        <w:commentRangeEnd w:id="1575"/>
        <w:r>
          <w:rPr>
            <w:rStyle w:val="af1"/>
          </w:rPr>
          <w:commentReference w:id="1575"/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 во внутреннем дворе </w:t>
        </w:r>
      </w:ins>
      <w:ins w:id="1576" w:author="Степанова Любовь Борисовна" w:date="2024-10-02T18:40:00Z">
        <w:r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ins w:id="1577" w:author="Степанова Любовь Борисовна" w:date="2024-10-02T18:36:00Z">
        <w:r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</w:p>
    <w:p w14:paraId="5572F5D1" w14:textId="364D292B" w:rsidR="004B58D7" w:rsidRDefault="004B58D7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1578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</w:pPr>
    </w:p>
    <w:p w14:paraId="49313315" w14:textId="56DD38E4" w:rsidR="004B58D7" w:rsidRPr="000041A1" w:rsidDel="004B58D7" w:rsidRDefault="004B58D7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1579" w:author="Степанова Любовь Борисовна" w:date="2024-10-02T18:41:00Z"/>
          <w:rFonts w:ascii="Times New Roman" w:hAnsi="Times New Roman" w:cs="Times New Roman"/>
          <w:color w:val="000000"/>
          <w:sz w:val="24"/>
          <w:szCs w:val="24"/>
        </w:rPr>
      </w:pPr>
    </w:p>
    <w:p w14:paraId="7B4423A5" w14:textId="74BCEFF2" w:rsidR="000041A1" w:rsidRPr="000041A1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1580" w:author="Степанова Любовь Борисовна" w:date="2024-10-30T12:59:00Z">
        <w:r w:rsidR="00DF7F0D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1581" w:author="Степанова Любовь Борисовна" w:date="2024-10-30T12:59:00Z">
        <w:r w:rsidRPr="000041A1" w:rsidDel="00DF7F0D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Правила пользования отдельными элементами </w:t>
      </w:r>
      <w:ins w:id="1582" w:author="Степанова Любовь Борисовна" w:date="2024-10-02T13:05:00Z">
        <w:r w:rsidR="0076386C">
          <w:rPr>
            <w:rFonts w:ascii="Times New Roman" w:hAnsi="Times New Roman" w:cs="Times New Roman"/>
            <w:color w:val="000000"/>
            <w:sz w:val="24"/>
            <w:szCs w:val="24"/>
          </w:rPr>
          <w:t>общего имущества МКД</w:t>
        </w:r>
      </w:ins>
      <w:del w:id="1583" w:author="Степанова Любовь Борисовна" w:date="2024-10-02T13:05:00Z">
        <w:r w:rsidRPr="000041A1" w:rsidDel="0076386C">
          <w:rPr>
            <w:rFonts w:ascii="Times New Roman" w:hAnsi="Times New Roman" w:cs="Times New Roman"/>
            <w:color w:val="000000"/>
            <w:sz w:val="24"/>
            <w:szCs w:val="24"/>
          </w:rPr>
          <w:delText>О</w:delText>
        </w:r>
        <w:r w:rsidR="0069280E" w:rsidDel="0076386C">
          <w:rPr>
            <w:rFonts w:ascii="Times New Roman" w:hAnsi="Times New Roman" w:cs="Times New Roman"/>
            <w:color w:val="000000"/>
            <w:sz w:val="24"/>
            <w:szCs w:val="24"/>
          </w:rPr>
          <w:delText>ДИ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001872F2" w14:textId="289A34EF" w:rsidR="000041A1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1584" w:author="Степанова Любовь Борисовна" w:date="2024-10-02T17:07:00Z"/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b/>
          <w:color w:val="000000"/>
          <w:sz w:val="24"/>
          <w:szCs w:val="24"/>
        </w:rPr>
        <w:t>5.</w:t>
      </w:r>
      <w:ins w:id="1585" w:author="Степанова Любовь Борисовна" w:date="2024-10-30T12:59:00Z">
        <w:r w:rsidR="00DF7F0D">
          <w:rPr>
            <w:rFonts w:ascii="Times New Roman" w:hAnsi="Times New Roman" w:cs="Times New Roman"/>
            <w:b/>
            <w:color w:val="000000"/>
            <w:sz w:val="24"/>
            <w:szCs w:val="24"/>
          </w:rPr>
          <w:t>8</w:t>
        </w:r>
      </w:ins>
      <w:del w:id="1586" w:author="Степанова Любовь Борисовна" w:date="2024-10-30T12:59:00Z">
        <w:r w:rsidRPr="000041A1" w:rsidDel="00DF7F0D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.1. </w:t>
      </w:r>
      <w:r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>При</w:t>
      </w:r>
      <w:ins w:id="1587" w:author="Степанова Любовь Борисовна" w:date="2024-10-29T15:45:00Z">
        <w:r w:rsidR="00421666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домовая</w:t>
        </w:r>
      </w:ins>
      <w:ins w:id="1588" w:author="Степанова Любовь Борисовна" w:date="2024-10-02T17:08:00Z">
        <w:r w:rsidR="0072695B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 xml:space="preserve"> </w:t>
        </w:r>
      </w:ins>
      <w:del w:id="1589" w:author="Степанова Любовь Борисовна" w:date="2024-10-02T17:08:00Z">
        <w:r w:rsidRPr="000041A1" w:rsidDel="0072695B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домовая </w:delText>
        </w:r>
      </w:del>
      <w:r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>территория</w:t>
      </w:r>
      <w:ins w:id="1590" w:author="Степанова Любовь Борисовна" w:date="2024-10-02T17:07:00Z">
        <w:r w:rsidR="0072695B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.</w:t>
        </w:r>
      </w:ins>
      <w:del w:id="1591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: </w:delText>
        </w:r>
      </w:del>
    </w:p>
    <w:p w14:paraId="57B8BE05" w14:textId="7AE81C28" w:rsidR="0072695B" w:rsidRPr="000041A1" w:rsidRDefault="00DF7F0D" w:rsidP="0072695B">
      <w:pPr>
        <w:spacing w:after="0"/>
        <w:ind w:firstLine="567"/>
        <w:jc w:val="both"/>
        <w:rPr>
          <w:ins w:id="1592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593" w:author="Степанова Любовь Борисовна" w:date="2024-10-30T12:59:00Z">
        <w:r>
          <w:rPr>
            <w:rFonts w:ascii="Times New Roman" w:hAnsi="Times New Roman" w:cs="Times New Roman"/>
            <w:sz w:val="24"/>
            <w:szCs w:val="24"/>
          </w:rPr>
          <w:t>5.8</w:t>
        </w:r>
      </w:ins>
      <w:ins w:id="1594" w:author="Степанова Любовь Борисовна" w:date="2024-10-02T17:07:00Z">
        <w:r w:rsidR="0072695B" w:rsidRPr="000041A1">
          <w:rPr>
            <w:rFonts w:ascii="Times New Roman" w:hAnsi="Times New Roman" w:cs="Times New Roman"/>
            <w:sz w:val="24"/>
            <w:szCs w:val="24"/>
          </w:rPr>
          <w:t>.</w:t>
        </w:r>
      </w:ins>
      <w:ins w:id="1595" w:author="Степанова Любовь Борисовна" w:date="2024-10-30T12:59:00Z">
        <w:r>
          <w:rPr>
            <w:rFonts w:ascii="Times New Roman" w:hAnsi="Times New Roman" w:cs="Times New Roman"/>
            <w:sz w:val="24"/>
            <w:szCs w:val="24"/>
          </w:rPr>
          <w:t>1.1.</w:t>
        </w:r>
      </w:ins>
      <w:ins w:id="1596" w:author="Степанова Любовь Борисовна" w:date="2024-10-02T17:07:00Z">
        <w:r w:rsidR="0072695B" w:rsidRPr="000041A1">
          <w:rPr>
            <w:rFonts w:ascii="Times New Roman" w:hAnsi="Times New Roman" w:cs="Times New Roman"/>
            <w:sz w:val="24"/>
            <w:szCs w:val="24"/>
          </w:rPr>
          <w:t xml:space="preserve"> При</w:t>
        </w:r>
      </w:ins>
      <w:ins w:id="1597" w:author="Степанова Любовь Борисовна" w:date="2024-10-29T15:45:00Z">
        <w:r w:rsidR="00421666">
          <w:rPr>
            <w:rFonts w:ascii="Times New Roman" w:hAnsi="Times New Roman" w:cs="Times New Roman"/>
            <w:sz w:val="24"/>
            <w:szCs w:val="24"/>
          </w:rPr>
          <w:t>домовая</w:t>
        </w:r>
      </w:ins>
      <w:ins w:id="1598" w:author="Степанова Любовь Борисовна" w:date="2024-10-02T17:07:00Z">
        <w:r w:rsidR="0072695B" w:rsidRPr="000041A1">
          <w:rPr>
            <w:rFonts w:ascii="Times New Roman" w:hAnsi="Times New Roman" w:cs="Times New Roman"/>
            <w:sz w:val="24"/>
            <w:szCs w:val="24"/>
          </w:rPr>
          <w:t xml:space="preserve"> территория делится на 2 части: внутренний двор территории и внешний периметр терр</w:t>
        </w:r>
      </w:ins>
      <w:ins w:id="1599" w:author="Степанова Любовь Борисовна" w:date="2024-10-29T15:45:00Z">
        <w:r w:rsidR="00421666">
          <w:rPr>
            <w:rFonts w:ascii="Times New Roman" w:hAnsi="Times New Roman" w:cs="Times New Roman"/>
            <w:sz w:val="24"/>
            <w:szCs w:val="24"/>
          </w:rPr>
          <w:t>и</w:t>
        </w:r>
      </w:ins>
      <w:ins w:id="1600" w:author="Степанова Любовь Борисовна" w:date="2024-10-02T17:07:00Z">
        <w:r w:rsidR="0072695B" w:rsidRPr="000041A1">
          <w:rPr>
            <w:rFonts w:ascii="Times New Roman" w:hAnsi="Times New Roman" w:cs="Times New Roman"/>
            <w:sz w:val="24"/>
            <w:szCs w:val="24"/>
          </w:rPr>
          <w:t xml:space="preserve">тории. </w:t>
        </w:r>
      </w:ins>
    </w:p>
    <w:p w14:paraId="655EBB74" w14:textId="77777777" w:rsidR="0072695B" w:rsidRPr="000041A1" w:rsidRDefault="0072695B" w:rsidP="0072695B">
      <w:pPr>
        <w:spacing w:after="0"/>
        <w:ind w:firstLine="567"/>
        <w:jc w:val="both"/>
        <w:rPr>
          <w:ins w:id="160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commentRangeStart w:id="1602"/>
      <w:ins w:id="1603" w:author="Степанова Любовь Борисовна" w:date="2024-10-02T17:07:00Z">
        <w:r w:rsidRPr="000041A1">
          <w:rPr>
            <w:rFonts w:ascii="Times New Roman" w:hAnsi="Times New Roman" w:cs="Times New Roman"/>
            <w:noProof/>
            <w:sz w:val="24"/>
            <w:szCs w:val="24"/>
            <w:lang w:eastAsia="ru-RU"/>
          </w:rPr>
          <w:lastRenderedPageBreak/>
          <w:drawing>
            <wp:inline distT="0" distB="0" distL="0" distR="0" wp14:anchorId="10CCFBE0" wp14:editId="22E76791">
              <wp:extent cx="5940425" cy="5355881"/>
              <wp:effectExtent l="0" t="0" r="3175" b="0"/>
              <wp:docPr id="5" name="Рисунок 5" descr="ЖК Vander Park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ЖК Vander Park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0425" cy="535588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commentRangeEnd w:id="1602"/>
        <w:r>
          <w:rPr>
            <w:rStyle w:val="af1"/>
          </w:rPr>
          <w:commentReference w:id="1602"/>
        </w:r>
      </w:ins>
    </w:p>
    <w:p w14:paraId="7E4A31B8" w14:textId="77777777" w:rsidR="0072695B" w:rsidRPr="000041A1" w:rsidRDefault="0072695B" w:rsidP="0072695B">
      <w:pPr>
        <w:spacing w:after="0"/>
        <w:ind w:firstLine="567"/>
        <w:jc w:val="both"/>
        <w:rPr>
          <w:ins w:id="160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7F626536" w14:textId="77777777" w:rsidR="0072695B" w:rsidRPr="000041A1" w:rsidRDefault="0072695B" w:rsidP="0072695B">
      <w:pPr>
        <w:spacing w:after="0"/>
        <w:ind w:firstLine="567"/>
        <w:jc w:val="both"/>
        <w:rPr>
          <w:ins w:id="160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606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Во внутреннем дворе имеются различные зоны: тротуары, газоны, цветники, детские </w:t>
        </w:r>
        <w:commentRangeStart w:id="1607"/>
        <w:r w:rsidRPr="000041A1">
          <w:rPr>
            <w:rFonts w:ascii="Times New Roman" w:hAnsi="Times New Roman" w:cs="Times New Roman"/>
            <w:sz w:val="24"/>
            <w:szCs w:val="24"/>
          </w:rPr>
          <w:t xml:space="preserve">площадки, перголы и беседка. </w:t>
        </w:r>
        <w:commentRangeEnd w:id="1607"/>
        <w:r>
          <w:rPr>
            <w:rStyle w:val="af1"/>
          </w:rPr>
          <w:commentReference w:id="1607"/>
        </w:r>
      </w:ins>
    </w:p>
    <w:p w14:paraId="7CD1D51B" w14:textId="01DFC92B" w:rsidR="0072695B" w:rsidRDefault="0072695B" w:rsidP="0072695B">
      <w:pPr>
        <w:spacing w:after="0"/>
        <w:ind w:firstLine="567"/>
        <w:contextualSpacing/>
        <w:jc w:val="both"/>
        <w:rPr>
          <w:ins w:id="1608" w:author="Степанова Любовь Борисовна" w:date="2024-10-02T17:21:00Z"/>
          <w:rFonts w:ascii="Times New Roman" w:hAnsi="Times New Roman" w:cs="Times New Roman"/>
          <w:sz w:val="24"/>
          <w:szCs w:val="24"/>
        </w:rPr>
      </w:pPr>
      <w:ins w:id="1609" w:author="Степанова Любовь Борисовна" w:date="2024-10-02T17:09:00Z">
        <w:r>
          <w:rPr>
            <w:rFonts w:ascii="Times New Roman" w:hAnsi="Times New Roman" w:cs="Times New Roman"/>
            <w:sz w:val="24"/>
            <w:szCs w:val="24"/>
          </w:rPr>
          <w:t xml:space="preserve">Внешний периметр </w:t>
        </w:r>
      </w:ins>
      <w:ins w:id="1610" w:author="Степанова Любовь Борисовна" w:date="2024-10-02T17:11:00Z">
        <w:r w:rsidR="00D81DC1">
          <w:rPr>
            <w:rFonts w:ascii="Times New Roman" w:hAnsi="Times New Roman" w:cs="Times New Roman"/>
            <w:sz w:val="24"/>
            <w:szCs w:val="24"/>
          </w:rPr>
          <w:t>территории</w:t>
        </w:r>
      </w:ins>
      <w:ins w:id="1611" w:author="Степанова Любовь Борисовна" w:date="2024-10-02T17:09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612" w:author="Степанова Любовь Борисовна" w:date="2024-10-02T17:10:00Z">
        <w:r w:rsidR="00D81DC1">
          <w:rPr>
            <w:rFonts w:ascii="Times New Roman" w:hAnsi="Times New Roman" w:cs="Times New Roman"/>
            <w:sz w:val="24"/>
            <w:szCs w:val="24"/>
          </w:rPr>
          <w:t>имеет зоны: тротуары, автомобильную дорогу,</w:t>
        </w:r>
      </w:ins>
      <w:ins w:id="1613" w:author="Степанова Любовь Борисовна" w:date="2024-10-02T17:11:00Z">
        <w:r w:rsidR="00D81DC1">
          <w:rPr>
            <w:rFonts w:ascii="Times New Roman" w:hAnsi="Times New Roman" w:cs="Times New Roman"/>
            <w:sz w:val="24"/>
            <w:szCs w:val="24"/>
          </w:rPr>
          <w:t xml:space="preserve"> парковочные места, газоны, цветники, спортивную площадку.</w:t>
        </w:r>
      </w:ins>
    </w:p>
    <w:p w14:paraId="0135205C" w14:textId="4DC701A2" w:rsidR="00706CD6" w:rsidRDefault="00706CD6" w:rsidP="0072695B">
      <w:pPr>
        <w:spacing w:after="0"/>
        <w:ind w:firstLine="567"/>
        <w:contextualSpacing/>
        <w:jc w:val="both"/>
        <w:rPr>
          <w:ins w:id="1614" w:author="Степанова Любовь Борисовна" w:date="2024-10-02T17:22:00Z"/>
          <w:rFonts w:ascii="Times New Roman" w:hAnsi="Times New Roman" w:cs="Times New Roman"/>
          <w:sz w:val="24"/>
          <w:szCs w:val="24"/>
        </w:rPr>
      </w:pPr>
    </w:p>
    <w:p w14:paraId="367D7FAE" w14:textId="181BF231" w:rsidR="00706CD6" w:rsidRPr="006C1566" w:rsidRDefault="00DF7F0D" w:rsidP="00706CD6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ins w:id="1615" w:author="Степанова Любовь Борисовна" w:date="2024-10-02T17:22:00Z"/>
          <w:rFonts w:ascii="Times New Roman" w:hAnsi="Times New Roman" w:cs="Times New Roman"/>
          <w:color w:val="000000"/>
          <w:sz w:val="24"/>
          <w:szCs w:val="24"/>
        </w:rPr>
      </w:pPr>
      <w:ins w:id="1616" w:author="Степанова Любовь Борисовна" w:date="2024-10-30T12:59:00Z">
        <w:r>
          <w:rPr>
            <w:rFonts w:ascii="Times New Roman" w:hAnsi="Times New Roman" w:cs="Times New Roman"/>
            <w:color w:val="000000"/>
            <w:sz w:val="24"/>
            <w:szCs w:val="24"/>
          </w:rPr>
          <w:t>5.8.</w:t>
        </w:r>
      </w:ins>
      <w:ins w:id="1617" w:author="Степанова Любовь Борисовна" w:date="2024-10-30T13:00:00Z">
        <w:r>
          <w:rPr>
            <w:rFonts w:ascii="Times New Roman" w:hAnsi="Times New Roman" w:cs="Times New Roman"/>
            <w:color w:val="000000"/>
            <w:sz w:val="24"/>
            <w:szCs w:val="24"/>
          </w:rPr>
          <w:t>1.2.</w:t>
        </w:r>
      </w:ins>
      <w:commentRangeStart w:id="1618"/>
      <w:commentRangeStart w:id="1619"/>
      <w:ins w:id="1620" w:author="Степанова Любовь Борисовна" w:date="2024-10-02T17:22:00Z">
        <w:r w:rsidR="00706CD6" w:rsidRPr="00B15F48">
          <w:rPr>
            <w:rFonts w:ascii="Times New Roman" w:hAnsi="Times New Roman" w:cs="Times New Roman"/>
            <w:color w:val="000000"/>
            <w:sz w:val="24"/>
            <w:szCs w:val="24"/>
          </w:rPr>
          <w:t xml:space="preserve"> Все лица, находящиеся на </w:t>
        </w:r>
        <w:r w:rsidR="00706CD6">
          <w:rPr>
            <w:rFonts w:ascii="Times New Roman" w:hAnsi="Times New Roman" w:cs="Times New Roman"/>
            <w:color w:val="000000"/>
            <w:sz w:val="24"/>
            <w:szCs w:val="24"/>
          </w:rPr>
          <w:t>при</w:t>
        </w:r>
      </w:ins>
      <w:ins w:id="1621" w:author="Степанова Любовь Борисовна" w:date="2024-10-29T15:46:00Z">
        <w:r w:rsidR="00421666">
          <w:rPr>
            <w:rFonts w:ascii="Times New Roman" w:hAnsi="Times New Roman" w:cs="Times New Roman"/>
            <w:color w:val="000000"/>
            <w:sz w:val="24"/>
            <w:szCs w:val="24"/>
          </w:rPr>
          <w:t>домовой</w:t>
        </w:r>
      </w:ins>
      <w:ins w:id="1622" w:author="Степанова Любовь Борисовна" w:date="2024-10-02T17:22:00Z">
        <w:r w:rsidR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  <w:r w:rsidR="00706CD6" w:rsidRPr="00B15F48">
          <w:rPr>
            <w:rFonts w:ascii="Times New Roman" w:hAnsi="Times New Roman" w:cs="Times New Roman"/>
            <w:color w:val="000000"/>
            <w:sz w:val="24"/>
            <w:szCs w:val="24"/>
          </w:rPr>
          <w:t xml:space="preserve">территории </w:t>
        </w:r>
        <w:del w:id="1623" w:author="Зыков Олег Викторович" w:date="2024-10-17T11:46:00Z">
          <w:r w:rsidR="00706CD6" w:rsidRPr="00B15F48" w:rsidDel="001606FA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</w:del>
      </w:ins>
      <w:ins w:id="1624" w:author="Зыков Олег Викторович" w:date="2024-10-17T11:46:00Z">
        <w:r w:rsidR="001606FA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ins w:id="1625" w:author="Степанова Любовь Борисовна" w:date="2024-10-02T17:22:00Z">
        <w:r w:rsidR="00706CD6" w:rsidRPr="000E292C">
          <w:rPr>
            <w:rFonts w:ascii="Times New Roman" w:hAnsi="Times New Roman" w:cs="Times New Roman"/>
            <w:color w:val="000000"/>
            <w:sz w:val="24"/>
            <w:szCs w:val="24"/>
          </w:rPr>
          <w:t>, обязаны не нарушать режима тишины в дневное время с 13.00 до 15.00 часов, а также в ночное время в период с 2</w:t>
        </w:r>
        <w:r w:rsidR="00706CD6" w:rsidRPr="006C1566">
          <w:rPr>
            <w:rFonts w:ascii="Times New Roman" w:hAnsi="Times New Roman" w:cs="Times New Roman"/>
            <w:color w:val="000000"/>
            <w:sz w:val="24"/>
            <w:szCs w:val="24"/>
          </w:rPr>
          <w:t>3</w:t>
        </w:r>
        <w:r w:rsidR="00706CD6" w:rsidRPr="00B15F48">
          <w:rPr>
            <w:rFonts w:ascii="Times New Roman" w:hAnsi="Times New Roman" w:cs="Times New Roman"/>
            <w:color w:val="000000"/>
            <w:sz w:val="24"/>
            <w:szCs w:val="24"/>
          </w:rPr>
          <w:t>:00 до 0</w:t>
        </w:r>
        <w:r w:rsidR="00706CD6" w:rsidRPr="006C1566">
          <w:rPr>
            <w:rFonts w:ascii="Times New Roman" w:hAnsi="Times New Roman" w:cs="Times New Roman"/>
            <w:color w:val="000000"/>
            <w:sz w:val="24"/>
            <w:szCs w:val="24"/>
          </w:rPr>
          <w:t>7</w:t>
        </w:r>
        <w:r w:rsidR="00706CD6" w:rsidRPr="00B15F48">
          <w:rPr>
            <w:rFonts w:ascii="Times New Roman" w:hAnsi="Times New Roman" w:cs="Times New Roman"/>
            <w:color w:val="000000"/>
            <w:sz w:val="24"/>
            <w:szCs w:val="24"/>
          </w:rPr>
          <w:t>:00 часов</w:t>
        </w:r>
        <w:r w:rsidR="00706CD6" w:rsidRPr="006C1566">
          <w:rPr>
            <w:rFonts w:ascii="Times New Roman" w:hAnsi="Times New Roman" w:cs="Times New Roman"/>
            <w:color w:val="000000"/>
            <w:sz w:val="24"/>
            <w:szCs w:val="24"/>
          </w:rPr>
          <w:t xml:space="preserve">. </w:t>
        </w:r>
      </w:ins>
    </w:p>
    <w:p w14:paraId="07980CC2" w14:textId="77777777" w:rsidR="00706CD6" w:rsidRPr="000041A1" w:rsidRDefault="00706CD6" w:rsidP="00706CD6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ins w:id="1626" w:author="Степанова Любовь Борисовна" w:date="2024-10-02T17:22:00Z"/>
          <w:rFonts w:ascii="Times New Roman" w:hAnsi="Times New Roman" w:cs="Times New Roman"/>
          <w:color w:val="000000"/>
          <w:sz w:val="24"/>
          <w:szCs w:val="24"/>
        </w:rPr>
      </w:pPr>
      <w:ins w:id="1627" w:author="Степанова Любовь Борисовна" w:date="2024-10-02T17:22:00Z">
        <w:r w:rsidRPr="006C1566">
          <w:rPr>
            <w:rFonts w:ascii="Times New Roman" w:hAnsi="Times New Roman" w:cs="Times New Roman"/>
            <w:color w:val="000000"/>
            <w:sz w:val="24"/>
            <w:szCs w:val="24"/>
          </w:rPr>
          <w:t>Шумные ремонтные работы запрещены с 19.00 до 9.00, с 13.00 до 15.00 в будние дни и полностью за</w:t>
        </w:r>
        <w:r w:rsidRPr="00B15F48">
          <w:rPr>
            <w:rFonts w:ascii="Times New Roman" w:hAnsi="Times New Roman" w:cs="Times New Roman"/>
            <w:color w:val="000000"/>
            <w:sz w:val="24"/>
            <w:szCs w:val="24"/>
          </w:rPr>
          <w:t xml:space="preserve">прещены в воскресенье и </w:t>
        </w:r>
        <w:r w:rsidRPr="006C1566">
          <w:rPr>
            <w:rFonts w:ascii="Times New Roman" w:hAnsi="Times New Roman" w:cs="Times New Roman"/>
            <w:color w:val="000000"/>
            <w:sz w:val="24"/>
            <w:szCs w:val="24"/>
          </w:rPr>
          <w:t>праздничные дни.</w:t>
        </w:r>
        <w:r w:rsidRPr="00B15F48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  <w:commentRangeEnd w:id="1618"/>
        <w:r w:rsidRPr="00B15F48">
          <w:rPr>
            <w:rStyle w:val="af1"/>
          </w:rPr>
          <w:commentReference w:id="1618"/>
        </w:r>
        <w:commentRangeEnd w:id="1619"/>
        <w:r>
          <w:rPr>
            <w:rStyle w:val="af1"/>
          </w:rPr>
          <w:commentReference w:id="1619"/>
        </w:r>
      </w:ins>
    </w:p>
    <w:p w14:paraId="6F2E1A15" w14:textId="3BBD1DF7" w:rsidR="00706CD6" w:rsidRPr="000041A1" w:rsidRDefault="00DF7F0D" w:rsidP="00706CD6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ins w:id="1628" w:author="Степанова Любовь Борисовна" w:date="2024-10-02T17:22:00Z"/>
          <w:rFonts w:ascii="Times New Roman" w:hAnsi="Times New Roman" w:cs="Times New Roman"/>
          <w:color w:val="000000"/>
          <w:sz w:val="24"/>
          <w:szCs w:val="24"/>
        </w:rPr>
      </w:pPr>
      <w:ins w:id="1629" w:author="Степанова Любовь Борисовна" w:date="2024-10-30T13:00:00Z">
        <w:r>
          <w:rPr>
            <w:rFonts w:ascii="Times New Roman" w:hAnsi="Times New Roman" w:cs="Times New Roman"/>
            <w:color w:val="000000"/>
            <w:sz w:val="24"/>
            <w:szCs w:val="24"/>
          </w:rPr>
          <w:t>5.8.1.3.</w:t>
        </w:r>
      </w:ins>
      <w:ins w:id="1630" w:author="Степанова Любовь Борисовна" w:date="2024-10-02T17:22:00Z">
        <w:r w:rsidR="00706CD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Все лица, находящиеся на </w:t>
        </w:r>
        <w:r w:rsidR="00706CD6">
          <w:rPr>
            <w:rFonts w:ascii="Times New Roman" w:hAnsi="Times New Roman" w:cs="Times New Roman"/>
            <w:color w:val="000000"/>
            <w:sz w:val="24"/>
            <w:szCs w:val="24"/>
          </w:rPr>
          <w:t>при</w:t>
        </w:r>
      </w:ins>
      <w:ins w:id="1631" w:author="Степанова Любовь Борисовна" w:date="2024-10-29T15:46:00Z">
        <w:r w:rsidR="00421666">
          <w:rPr>
            <w:rFonts w:ascii="Times New Roman" w:hAnsi="Times New Roman" w:cs="Times New Roman"/>
            <w:color w:val="000000"/>
            <w:sz w:val="24"/>
            <w:szCs w:val="24"/>
          </w:rPr>
          <w:t>домовой</w:t>
        </w:r>
      </w:ins>
      <w:ins w:id="1632" w:author="Степанова Любовь Борисовна" w:date="2024-10-02T17:22:00Z">
        <w:r w:rsidR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  <w:r w:rsidR="00706CD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территории </w:t>
        </w:r>
        <w:del w:id="1633" w:author="Зыков Олег Викторович" w:date="2024-10-17T11:46:00Z">
          <w:r w:rsidR="00706CD6" w:rsidDel="001606FA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</w:del>
      </w:ins>
      <w:ins w:id="1634" w:author="Зыков Олег Викторович" w:date="2024-10-17T11:46:00Z">
        <w:r w:rsidR="001606FA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ins w:id="1635" w:author="Степанова Любовь Борисовна" w:date="2024-10-02T17:22:00Z">
        <w:r w:rsidR="00706CD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обязаны не допускать загрязнения объектов общего и</w:t>
        </w:r>
        <w:r w:rsidR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мущества </w:t>
        </w:r>
        <w:del w:id="1636" w:author="Зыков Олег Викторович" w:date="2024-10-17T11:39:00Z">
          <w:r w:rsidR="00706CD6" w:rsidDel="00250C6D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</w:del>
      </w:ins>
      <w:ins w:id="1637" w:author="Зыков Олег Викторович" w:date="2024-10-17T11:39:00Z">
        <w:r w:rsidR="00250C6D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ins w:id="1638" w:author="Степанова Любовь Борисовна" w:date="2024-10-02T17:22:00Z">
        <w:r w:rsidR="00706CD6">
          <w:rPr>
            <w:rFonts w:ascii="Times New Roman" w:hAnsi="Times New Roman" w:cs="Times New Roman"/>
            <w:color w:val="000000"/>
            <w:sz w:val="24"/>
            <w:szCs w:val="24"/>
          </w:rPr>
          <w:t>,</w:t>
        </w:r>
        <w:r w:rsidR="00706CD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бережно относиться к объектам благоустройства и зеленым насаждениям, передвигаться по территории </w:t>
        </w:r>
        <w:del w:id="1639" w:author="Зыков Олег Викторович" w:date="2024-10-17T11:40:00Z">
          <w:r w:rsidR="00706CD6" w:rsidDel="00250C6D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</w:del>
      </w:ins>
      <w:ins w:id="1640" w:author="Зыков Олег Викторович" w:date="2024-10-17T11:40:00Z">
        <w:r w:rsidR="00250C6D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ins w:id="1641" w:author="Степанова Любовь Борисовна" w:date="2024-10-02T17:22:00Z">
        <w:r w:rsidR="00706CD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только по тротуарам, специальным пешеходным и автомобильным доро</w:t>
        </w:r>
        <w:r w:rsidR="00706CD6">
          <w:rPr>
            <w:rFonts w:ascii="Times New Roman" w:hAnsi="Times New Roman" w:cs="Times New Roman"/>
            <w:color w:val="000000"/>
            <w:sz w:val="24"/>
            <w:szCs w:val="24"/>
          </w:rPr>
          <w:t>гам</w:t>
        </w:r>
        <w:r w:rsidR="00706CD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. Запрещается передвижение по газонам, клумбам, цветникам, а также их повреждение и уничтожение. </w:t>
        </w:r>
      </w:ins>
    </w:p>
    <w:p w14:paraId="56AB8CE4" w14:textId="2130FD9A" w:rsidR="00706CD6" w:rsidRDefault="00DF7F0D" w:rsidP="00706CD6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ins w:id="1642" w:author="Степанова Любовь Борисовна" w:date="2024-10-02T17:56:00Z"/>
          <w:rFonts w:ascii="Times New Roman" w:hAnsi="Times New Roman" w:cs="Times New Roman"/>
          <w:color w:val="000000"/>
          <w:sz w:val="24"/>
          <w:szCs w:val="24"/>
        </w:rPr>
      </w:pPr>
      <w:ins w:id="1643" w:author="Степанова Любовь Борисовна" w:date="2024-10-30T13:00:00Z">
        <w:r>
          <w:rPr>
            <w:rFonts w:ascii="Times New Roman" w:hAnsi="Times New Roman" w:cs="Times New Roman"/>
            <w:color w:val="000000"/>
            <w:sz w:val="24"/>
            <w:szCs w:val="24"/>
          </w:rPr>
          <w:t>5.8.1.4.</w:t>
        </w:r>
      </w:ins>
      <w:ins w:id="1644" w:author="Степанова Любовь Борисовна" w:date="2024-10-02T17:22:00Z">
        <w:r w:rsidR="00706CD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Посадка растений, цветов, деревьев, кустов и других зеленых насаждений на придомовой территории разрешается по предварительному согласованию планов посадки с У</w:t>
        </w:r>
        <w:r w:rsidR="00706CD6">
          <w:rPr>
            <w:rFonts w:ascii="Times New Roman" w:hAnsi="Times New Roman" w:cs="Times New Roman"/>
            <w:color w:val="000000"/>
            <w:sz w:val="24"/>
            <w:szCs w:val="24"/>
          </w:rPr>
          <w:t>правляющей организацией</w:t>
        </w:r>
        <w:r w:rsidR="00706CD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и/или </w:t>
        </w:r>
        <w:r w:rsidR="00706CD6">
          <w:rPr>
            <w:rFonts w:ascii="Times New Roman" w:hAnsi="Times New Roman" w:cs="Times New Roman"/>
            <w:color w:val="000000"/>
            <w:sz w:val="24"/>
            <w:szCs w:val="24"/>
          </w:rPr>
          <w:t>на основании решений общего собрания собственников помещений в МКД</w:t>
        </w:r>
        <w:r w:rsidR="00706CD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. </w:t>
        </w:r>
      </w:ins>
    </w:p>
    <w:p w14:paraId="25011C0B" w14:textId="051DCE31" w:rsidR="00C76476" w:rsidRPr="000041A1" w:rsidRDefault="00AD7242" w:rsidP="00706CD6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ins w:id="1645" w:author="Степанова Любовь Борисовна" w:date="2024-10-02T17:22:00Z"/>
          <w:rFonts w:ascii="Times New Roman" w:hAnsi="Times New Roman" w:cs="Times New Roman"/>
          <w:color w:val="000000"/>
          <w:sz w:val="24"/>
          <w:szCs w:val="24"/>
        </w:rPr>
      </w:pPr>
      <w:ins w:id="1646" w:author="Степанова Любовь Борисовна" w:date="2024-10-30T13:01:00Z">
        <w:r>
          <w:rPr>
            <w:rFonts w:ascii="Times New Roman" w:hAnsi="Times New Roman" w:cs="Times New Roman"/>
            <w:color w:val="000000"/>
            <w:sz w:val="24"/>
            <w:szCs w:val="24"/>
          </w:rPr>
          <w:lastRenderedPageBreak/>
          <w:t>5.8.1.5</w:t>
        </w:r>
      </w:ins>
      <w:ins w:id="1647" w:author="Степанова Любовь Борисовна" w:date="2024-10-02T17:56:00Z">
        <w:r w:rsidR="00C76476">
          <w:rPr>
            <w:rFonts w:ascii="Times New Roman" w:hAnsi="Times New Roman" w:cs="Times New Roman"/>
            <w:color w:val="000000"/>
            <w:sz w:val="24"/>
            <w:szCs w:val="24"/>
          </w:rPr>
          <w:t xml:space="preserve">. </w:t>
        </w:r>
        <w:r w:rsidR="00C76476" w:rsidRPr="000041A1">
          <w:rPr>
            <w:rFonts w:ascii="Times New Roman" w:hAnsi="Times New Roman" w:cs="Times New Roman"/>
            <w:color w:val="000000"/>
            <w:sz w:val="24"/>
            <w:szCs w:val="24"/>
          </w:rPr>
          <w:t>При засорении при</w:t>
        </w:r>
      </w:ins>
      <w:ins w:id="1648" w:author="Степанова Любовь Борисовна" w:date="2024-10-29T15:46:00Z">
        <w:r w:rsidR="00421666">
          <w:rPr>
            <w:rFonts w:ascii="Times New Roman" w:hAnsi="Times New Roman" w:cs="Times New Roman"/>
            <w:color w:val="000000"/>
            <w:sz w:val="24"/>
            <w:szCs w:val="24"/>
          </w:rPr>
          <w:t>домовой</w:t>
        </w:r>
      </w:ins>
      <w:ins w:id="1649" w:author="Степанова Любовь Борисовна" w:date="2024-10-02T17:56:00Z">
        <w:r w:rsidR="00C7647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территории, повреждении или уничтожении объектов благоустройства и зеленых насаждений,</w:t>
        </w:r>
        <w:r w:rsidR="00C76476">
          <w:rPr>
            <w:rFonts w:ascii="Times New Roman" w:hAnsi="Times New Roman" w:cs="Times New Roman"/>
            <w:color w:val="000000"/>
            <w:sz w:val="24"/>
            <w:szCs w:val="24"/>
          </w:rPr>
          <w:t xml:space="preserve"> МАФ,</w:t>
        </w:r>
        <w:r w:rsidR="00C7647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нанесении иных повреждений объектам </w:t>
        </w:r>
        <w:r w:rsidR="00C76476">
          <w:rPr>
            <w:rFonts w:ascii="Times New Roman" w:hAnsi="Times New Roman" w:cs="Times New Roman"/>
            <w:color w:val="000000"/>
            <w:sz w:val="24"/>
            <w:szCs w:val="24"/>
          </w:rPr>
          <w:t xml:space="preserve">Общего имущества </w:t>
        </w:r>
        <w:del w:id="1650" w:author="Зыков Олег Викторович" w:date="2024-10-17T11:47:00Z">
          <w:r w:rsidR="00C76476" w:rsidDel="001606FA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</w:del>
      </w:ins>
      <w:ins w:id="1651" w:author="Зыков Олег Викторович" w:date="2024-10-17T11:47:00Z">
        <w:r w:rsidR="001606FA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ins w:id="1652" w:author="Степанова Любовь Борисовна" w:date="2024-10-02T17:56:00Z">
        <w:r w:rsidR="00C76476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виновные лица обязаны немедленно устранить нанесенные повреждения (в т.ч. убрать мусор, последствия выгула домашних животных)</w:t>
        </w:r>
        <w:r w:rsidR="00C76476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</w:p>
    <w:p w14:paraId="66967E70" w14:textId="77777777" w:rsidR="00706CD6" w:rsidRPr="000041A1" w:rsidRDefault="00706CD6" w:rsidP="0072695B">
      <w:pPr>
        <w:spacing w:after="0"/>
        <w:ind w:firstLine="567"/>
        <w:contextualSpacing/>
        <w:jc w:val="both"/>
        <w:rPr>
          <w:ins w:id="1653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18E95CD4" w14:textId="57A9FA5E" w:rsidR="0072695B" w:rsidRPr="000041A1" w:rsidRDefault="00AD7242" w:rsidP="0072695B">
      <w:pPr>
        <w:spacing w:after="0"/>
        <w:ind w:firstLine="567"/>
        <w:contextualSpacing/>
        <w:jc w:val="both"/>
        <w:rPr>
          <w:ins w:id="165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655" w:author="Степанова Любовь Борисовна" w:date="2024-10-30T13:01:00Z">
        <w:r>
          <w:rPr>
            <w:rFonts w:ascii="Times New Roman" w:hAnsi="Times New Roman" w:cs="Times New Roman"/>
            <w:sz w:val="24"/>
            <w:szCs w:val="24"/>
          </w:rPr>
          <w:t>5.8.1.6.</w:t>
        </w:r>
      </w:ins>
      <w:ins w:id="1656" w:author="Степанова Любовь Борисовна" w:date="2024-10-02T17:07:00Z">
        <w:r w:rsidR="0072695B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72695B" w:rsidRPr="000041A1">
          <w:rPr>
            <w:rFonts w:ascii="Times New Roman" w:hAnsi="Times New Roman" w:cs="Times New Roman"/>
            <w:sz w:val="24"/>
            <w:szCs w:val="24"/>
          </w:rPr>
          <w:t>Разрешается проводить на пр</w:t>
        </w:r>
      </w:ins>
      <w:ins w:id="1657" w:author="Степанова Любовь Борисовна" w:date="2024-10-29T15:48:00Z">
        <w:r w:rsidR="00421666">
          <w:rPr>
            <w:rFonts w:ascii="Times New Roman" w:hAnsi="Times New Roman" w:cs="Times New Roman"/>
            <w:sz w:val="24"/>
            <w:szCs w:val="24"/>
          </w:rPr>
          <w:t>идомовой</w:t>
        </w:r>
      </w:ins>
      <w:ins w:id="1658" w:author="Степанова Любовь Борисовна" w:date="2024-10-02T17:07:00Z">
        <w:r w:rsidR="0072695B" w:rsidRPr="000041A1">
          <w:rPr>
            <w:rFonts w:ascii="Times New Roman" w:hAnsi="Times New Roman" w:cs="Times New Roman"/>
            <w:sz w:val="24"/>
            <w:szCs w:val="24"/>
          </w:rPr>
          <w:t xml:space="preserve"> территории праздничные мероприятия, соблюдающие следующие правила:</w:t>
        </w:r>
      </w:ins>
    </w:p>
    <w:p w14:paraId="4B9AF9C5" w14:textId="77777777" w:rsidR="0072695B" w:rsidRPr="000041A1" w:rsidRDefault="0072695B" w:rsidP="0072695B">
      <w:pPr>
        <w:numPr>
          <w:ilvl w:val="0"/>
          <w:numId w:val="41"/>
        </w:numPr>
        <w:spacing w:after="0"/>
        <w:ind w:left="0" w:firstLine="567"/>
        <w:contextualSpacing/>
        <w:jc w:val="both"/>
        <w:rPr>
          <w:ins w:id="1659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660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соблюдение закона о тишине;</w:t>
        </w:r>
      </w:ins>
    </w:p>
    <w:p w14:paraId="136CE2B8" w14:textId="3CACEC24" w:rsidR="0072695B" w:rsidRPr="000041A1" w:rsidRDefault="0072695B" w:rsidP="0072695B">
      <w:pPr>
        <w:numPr>
          <w:ilvl w:val="0"/>
          <w:numId w:val="41"/>
        </w:numPr>
        <w:spacing w:after="0"/>
        <w:ind w:left="0" w:firstLine="567"/>
        <w:contextualSpacing/>
        <w:jc w:val="both"/>
        <w:rPr>
          <w:ins w:id="166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662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проведение данного праздника не должно создавать неудобства другим посетителям внутренней и внешней пр</w:t>
        </w:r>
      </w:ins>
      <w:ins w:id="1663" w:author="Степанова Любовь Борисовна" w:date="2024-10-29T15:58:00Z">
        <w:r w:rsidR="00BA327D">
          <w:rPr>
            <w:rFonts w:ascii="Times New Roman" w:hAnsi="Times New Roman" w:cs="Times New Roman"/>
            <w:sz w:val="24"/>
            <w:szCs w:val="24"/>
          </w:rPr>
          <w:t>идомовая</w:t>
        </w:r>
      </w:ins>
      <w:ins w:id="1664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территории ЖК;</w:t>
        </w:r>
      </w:ins>
    </w:p>
    <w:p w14:paraId="534272C0" w14:textId="2B5E24A0" w:rsidR="0072695B" w:rsidRPr="000041A1" w:rsidRDefault="0072695B" w:rsidP="0072695B">
      <w:pPr>
        <w:numPr>
          <w:ilvl w:val="0"/>
          <w:numId w:val="41"/>
        </w:numPr>
        <w:spacing w:after="0"/>
        <w:ind w:left="0" w:firstLine="567"/>
        <w:contextualSpacing/>
        <w:jc w:val="both"/>
        <w:rPr>
          <w:ins w:id="166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666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после праздника вся при</w:t>
        </w:r>
      </w:ins>
      <w:ins w:id="1667" w:author="Степанова Любовь Борисовна" w:date="2024-10-29T15:58:00Z">
        <w:r w:rsidR="00BA327D">
          <w:rPr>
            <w:rFonts w:ascii="Times New Roman" w:hAnsi="Times New Roman" w:cs="Times New Roman"/>
            <w:sz w:val="24"/>
            <w:szCs w:val="24"/>
          </w:rPr>
          <w:t>домовая</w:t>
        </w:r>
      </w:ins>
      <w:ins w:id="1668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территория</w:t>
        </w:r>
      </w:ins>
      <w:ins w:id="1669" w:author="Степанова Любовь Борисовна" w:date="2024-10-29T15:58:00Z">
        <w:r w:rsidR="00BA327D">
          <w:rPr>
            <w:rFonts w:ascii="Times New Roman" w:hAnsi="Times New Roman" w:cs="Times New Roman"/>
            <w:sz w:val="24"/>
            <w:szCs w:val="24"/>
          </w:rPr>
          <w:t xml:space="preserve">, задействованная </w:t>
        </w:r>
        <w:proofErr w:type="gramStart"/>
        <w:r w:rsidR="00BA327D">
          <w:rPr>
            <w:rFonts w:ascii="Times New Roman" w:hAnsi="Times New Roman" w:cs="Times New Roman"/>
            <w:sz w:val="24"/>
            <w:szCs w:val="24"/>
          </w:rPr>
          <w:t>под мер</w:t>
        </w:r>
      </w:ins>
      <w:ins w:id="1670" w:author="Степанова Любовь Борисовна" w:date="2024-10-29T15:59:00Z">
        <w:r w:rsidR="00BA327D">
          <w:rPr>
            <w:rFonts w:ascii="Times New Roman" w:hAnsi="Times New Roman" w:cs="Times New Roman"/>
            <w:sz w:val="24"/>
            <w:szCs w:val="24"/>
          </w:rPr>
          <w:t>оприятие</w:t>
        </w:r>
      </w:ins>
      <w:proofErr w:type="gramEnd"/>
      <w:ins w:id="1671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должна быть очищена от мусора организатором праздника;</w:t>
        </w:r>
      </w:ins>
    </w:p>
    <w:p w14:paraId="37391BA6" w14:textId="2589CF8D" w:rsidR="0072695B" w:rsidRPr="000041A1" w:rsidRDefault="0072695B" w:rsidP="0072695B">
      <w:pPr>
        <w:numPr>
          <w:ilvl w:val="0"/>
          <w:numId w:val="41"/>
        </w:numPr>
        <w:spacing w:after="0"/>
        <w:ind w:left="0" w:firstLine="567"/>
        <w:contextualSpacing/>
        <w:jc w:val="both"/>
        <w:rPr>
          <w:ins w:id="1672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673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праздник должен быть проведен</w:t>
        </w:r>
      </w:ins>
      <w:ins w:id="1674" w:author="Степанова Любовь Борисовна" w:date="2024-10-02T17:14:00Z">
        <w:r w:rsidR="00D81DC1">
          <w:rPr>
            <w:rFonts w:ascii="Times New Roman" w:hAnsi="Times New Roman" w:cs="Times New Roman"/>
            <w:sz w:val="24"/>
            <w:szCs w:val="24"/>
          </w:rPr>
          <w:t xml:space="preserve"> с согласования Управляющей организации</w:t>
        </w:r>
      </w:ins>
      <w:ins w:id="1675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с учетом безопасности, в том числе пожарной, а также с соблюдением санитарно-гигиенических требований. На при</w:t>
        </w:r>
      </w:ins>
      <w:ins w:id="1676" w:author="Степанова Любовь Борисовна" w:date="2024-10-29T16:00:00Z">
        <w:r w:rsidR="00BA327D">
          <w:rPr>
            <w:rFonts w:ascii="Times New Roman" w:hAnsi="Times New Roman" w:cs="Times New Roman"/>
            <w:sz w:val="24"/>
            <w:szCs w:val="24"/>
          </w:rPr>
          <w:t>домовой</w:t>
        </w:r>
      </w:ins>
      <w:ins w:id="1677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территории ЖК запрещается использовать хлопушки, фейерверки</w:t>
        </w:r>
      </w:ins>
      <w:ins w:id="1678" w:author="Степанова Любовь Борисовна" w:date="2024-10-02T17:13:00Z">
        <w:r w:rsidR="00D81DC1">
          <w:rPr>
            <w:rFonts w:ascii="Times New Roman" w:hAnsi="Times New Roman" w:cs="Times New Roman"/>
            <w:sz w:val="24"/>
            <w:szCs w:val="24"/>
          </w:rPr>
          <w:t>, другие пиротехнические изделия</w:t>
        </w:r>
      </w:ins>
      <w:ins w:id="1679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24E6785D" w14:textId="136AEB14" w:rsidR="0072695B" w:rsidRDefault="0072695B" w:rsidP="0072695B">
      <w:pPr>
        <w:numPr>
          <w:ilvl w:val="0"/>
          <w:numId w:val="41"/>
        </w:numPr>
        <w:spacing w:after="0"/>
        <w:ind w:left="0" w:firstLine="567"/>
        <w:contextualSpacing/>
        <w:jc w:val="both"/>
        <w:rPr>
          <w:ins w:id="1680" w:author="Степанова Любовь Борисовна" w:date="2024-10-02T17:22:00Z"/>
          <w:rFonts w:ascii="Times New Roman" w:hAnsi="Times New Roman" w:cs="Times New Roman"/>
          <w:sz w:val="24"/>
          <w:szCs w:val="24"/>
        </w:rPr>
      </w:pPr>
      <w:ins w:id="1681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на внутренней территории двора имеют право проводить праздники только собственники и У</w:t>
        </w:r>
      </w:ins>
      <w:ins w:id="1682" w:author="Степанова Любовь Борисовна" w:date="2024-10-02T17:14:00Z">
        <w:r w:rsidR="00D81DC1">
          <w:rPr>
            <w:rFonts w:ascii="Times New Roman" w:hAnsi="Times New Roman" w:cs="Times New Roman"/>
            <w:sz w:val="24"/>
            <w:szCs w:val="24"/>
          </w:rPr>
          <w:t>правляющая организация</w:t>
        </w:r>
      </w:ins>
      <w:ins w:id="1683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38A43F15" w14:textId="77777777" w:rsidR="0072695B" w:rsidRPr="000041A1" w:rsidRDefault="0072695B" w:rsidP="0072695B">
      <w:pPr>
        <w:spacing w:after="0"/>
        <w:ind w:firstLine="567"/>
        <w:jc w:val="both"/>
        <w:rPr>
          <w:ins w:id="168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1014E46B" w14:textId="564615FE" w:rsidR="0072695B" w:rsidRPr="00C76476" w:rsidRDefault="00AD7242" w:rsidP="0072695B">
      <w:pPr>
        <w:spacing w:after="0"/>
        <w:ind w:firstLine="567"/>
        <w:jc w:val="both"/>
        <w:rPr>
          <w:ins w:id="1685" w:author="Степанова Любовь Борисовна" w:date="2024-10-02T17:07:00Z"/>
          <w:rFonts w:ascii="Times New Roman" w:hAnsi="Times New Roman" w:cs="Times New Roman"/>
          <w:sz w:val="24"/>
          <w:szCs w:val="24"/>
          <w:rPrChange w:id="1686" w:author="Степанова Любовь Борисовна" w:date="2024-10-02T17:53:00Z">
            <w:rPr>
              <w:ins w:id="1687" w:author="Степанова Любовь Борисовна" w:date="2024-10-02T17:07:00Z"/>
              <w:rFonts w:ascii="Times New Roman" w:hAnsi="Times New Roman" w:cs="Times New Roman"/>
              <w:sz w:val="24"/>
              <w:szCs w:val="24"/>
              <w:u w:val="single"/>
            </w:rPr>
          </w:rPrChange>
        </w:rPr>
      </w:pPr>
      <w:ins w:id="1688" w:author="Степанова Любовь Борисовна" w:date="2024-10-30T13:02:00Z">
        <w:r>
          <w:rPr>
            <w:rFonts w:ascii="Times New Roman" w:hAnsi="Times New Roman" w:cs="Times New Roman"/>
            <w:sz w:val="24"/>
            <w:szCs w:val="24"/>
          </w:rPr>
          <w:t>5.8.1.7.</w:t>
        </w:r>
      </w:ins>
      <w:ins w:id="1689" w:author="Степанова Любовь Борисовна" w:date="2024-10-02T17:07:00Z">
        <w:r w:rsidR="0072695B" w:rsidRPr="00C76476">
          <w:rPr>
            <w:rFonts w:ascii="Times New Roman" w:hAnsi="Times New Roman" w:cs="Times New Roman"/>
            <w:sz w:val="24"/>
            <w:szCs w:val="24"/>
            <w:rPrChange w:id="1690" w:author="Степанова Любовь Борисовна" w:date="2024-10-02T17:53:00Z">
              <w:rPr>
                <w:rFonts w:ascii="Times New Roman" w:hAnsi="Times New Roman" w:cs="Times New Roman"/>
                <w:sz w:val="24"/>
                <w:szCs w:val="24"/>
                <w:u w:val="single"/>
              </w:rPr>
            </w:rPrChange>
          </w:rPr>
          <w:t xml:space="preserve"> Во внутреннем и во внешнем периметре при</w:t>
        </w:r>
      </w:ins>
      <w:ins w:id="1691" w:author="Степанова Любовь Борисовна" w:date="2024-10-29T16:00:00Z">
        <w:r w:rsidR="00BA327D">
          <w:rPr>
            <w:rFonts w:ascii="Times New Roman" w:hAnsi="Times New Roman" w:cs="Times New Roman"/>
            <w:sz w:val="24"/>
            <w:szCs w:val="24"/>
          </w:rPr>
          <w:t>домовой</w:t>
        </w:r>
      </w:ins>
      <w:ins w:id="1692" w:author="Степанова Любовь Борисовна" w:date="2024-10-02T17:07:00Z">
        <w:r w:rsidR="0072695B" w:rsidRPr="00C76476">
          <w:rPr>
            <w:rFonts w:ascii="Times New Roman" w:hAnsi="Times New Roman" w:cs="Times New Roman"/>
            <w:sz w:val="24"/>
            <w:szCs w:val="24"/>
            <w:rPrChange w:id="1693" w:author="Степанова Любовь Борисовна" w:date="2024-10-02T17:53:00Z">
              <w:rPr>
                <w:rFonts w:ascii="Times New Roman" w:hAnsi="Times New Roman" w:cs="Times New Roman"/>
                <w:sz w:val="24"/>
                <w:szCs w:val="24"/>
                <w:u w:val="single"/>
              </w:rPr>
            </w:rPrChange>
          </w:rPr>
          <w:t xml:space="preserve"> территории </w:t>
        </w:r>
      </w:ins>
      <w:ins w:id="1694" w:author="Степанова Любовь Борисовна" w:date="2024-10-02T17:29:00Z">
        <w:r w:rsidR="00706CD6" w:rsidRPr="00C76476">
          <w:rPr>
            <w:rFonts w:ascii="Times New Roman" w:hAnsi="Times New Roman" w:cs="Times New Roman"/>
            <w:sz w:val="24"/>
            <w:szCs w:val="24"/>
            <w:rPrChange w:id="1695" w:author="Степанова Любовь Борисовна" w:date="2024-10-02T17:53:00Z">
              <w:rPr>
                <w:rFonts w:ascii="Times New Roman" w:hAnsi="Times New Roman" w:cs="Times New Roman"/>
                <w:sz w:val="24"/>
                <w:szCs w:val="24"/>
                <w:u w:val="single"/>
              </w:rPr>
            </w:rPrChange>
          </w:rPr>
          <w:t>МКД</w:t>
        </w:r>
      </w:ins>
      <w:ins w:id="1696" w:author="Степанова Любовь Борисовна" w:date="2024-10-02T17:07:00Z">
        <w:r w:rsidR="0072695B" w:rsidRPr="00C76476">
          <w:rPr>
            <w:rFonts w:ascii="Times New Roman" w:hAnsi="Times New Roman" w:cs="Times New Roman"/>
            <w:sz w:val="24"/>
            <w:szCs w:val="24"/>
            <w:rPrChange w:id="1697" w:author="Степанова Любовь Борисовна" w:date="2024-10-02T17:53:00Z">
              <w:rPr>
                <w:rFonts w:ascii="Times New Roman" w:hAnsi="Times New Roman" w:cs="Times New Roman"/>
                <w:sz w:val="24"/>
                <w:szCs w:val="24"/>
                <w:u w:val="single"/>
              </w:rPr>
            </w:rPrChange>
          </w:rPr>
          <w:t xml:space="preserve"> запрещается:</w:t>
        </w:r>
      </w:ins>
    </w:p>
    <w:p w14:paraId="0C8BA3E8" w14:textId="77777777" w:rsidR="0072695B" w:rsidRPr="000041A1" w:rsidRDefault="0072695B" w:rsidP="0072695B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ins w:id="1698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699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курение, употребление спиртных напитков и (или) наркотических веществ, находиться в состоянии алкогольного и наркотического опьянения;</w:t>
        </w:r>
      </w:ins>
    </w:p>
    <w:p w14:paraId="641BB63F" w14:textId="13C2FBC9" w:rsidR="0072695B" w:rsidRPr="000041A1" w:rsidRDefault="00217CA1" w:rsidP="0072695B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ins w:id="1700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701" w:author="Степанова Любовь Борисовна" w:date="2024-10-02T17:41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>самосто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ятельная вырубка/посадка </w:t>
        </w:r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>многолетников, кустов и деревьев, срезка цветов или действия, вызывающие нарушение травяного покрова газонов;</w:t>
        </w:r>
      </w:ins>
    </w:p>
    <w:p w14:paraId="5C734581" w14:textId="77777777" w:rsidR="00D53A5C" w:rsidRPr="00D53A5C" w:rsidRDefault="0072695B" w:rsidP="0072695B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ins w:id="1702" w:author="Степанова Любовь Борисовна" w:date="2024-10-02T17:40:00Z"/>
          <w:rFonts w:ascii="Times New Roman" w:hAnsi="Times New Roman" w:cs="Times New Roman"/>
          <w:sz w:val="24"/>
          <w:szCs w:val="24"/>
          <w:rPrChange w:id="1703" w:author="Степанова Любовь Борисовна" w:date="2024-10-02T17:40:00Z">
            <w:rPr>
              <w:ins w:id="1704" w:author="Степанова Любовь Борисовна" w:date="2024-10-02T17:40:00Z"/>
              <w:rFonts w:ascii="Times New Roman" w:hAnsi="Times New Roman" w:cs="Times New Roman"/>
              <w:color w:val="000000"/>
              <w:sz w:val="24"/>
              <w:szCs w:val="24"/>
            </w:rPr>
          </w:rPrChange>
        </w:rPr>
      </w:pPr>
      <w:ins w:id="1705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ломать ветви и кустов деревьев, а также залезать на деревья;</w:t>
        </w:r>
      </w:ins>
      <w:ins w:id="1706" w:author="Степанова Любовь Борисовна" w:date="2024-10-02T17:39:00Z">
        <w:r w:rsidR="00D53A5C" w:rsidRPr="00D53A5C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</w:p>
    <w:p w14:paraId="162B8D38" w14:textId="24881A13" w:rsidR="0072695B" w:rsidRPr="00217CA1" w:rsidRDefault="00D53A5C" w:rsidP="0072695B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ins w:id="1707" w:author="Степанова Любовь Борисовна" w:date="2024-10-02T17:45:00Z"/>
          <w:rFonts w:ascii="Times New Roman" w:hAnsi="Times New Roman" w:cs="Times New Roman"/>
          <w:sz w:val="24"/>
          <w:szCs w:val="24"/>
          <w:rPrChange w:id="1708" w:author="Степанова Любовь Борисовна" w:date="2024-10-02T17:45:00Z">
            <w:rPr>
              <w:ins w:id="1709" w:author="Степанова Любовь Борисовна" w:date="2024-10-02T17:45:00Z"/>
              <w:rFonts w:ascii="Times New Roman" w:hAnsi="Times New Roman" w:cs="Times New Roman"/>
              <w:color w:val="000000"/>
              <w:sz w:val="24"/>
              <w:szCs w:val="24"/>
            </w:rPr>
          </w:rPrChange>
        </w:rPr>
      </w:pPr>
      <w:ins w:id="1710" w:author="Степанова Любовь Борисовна" w:date="2024-10-02T17:39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>чистка ковровых изделий, одежды, постельных принадлежностей</w:t>
        </w:r>
      </w:ins>
    </w:p>
    <w:p w14:paraId="51B3DD16" w14:textId="6EA56D8B" w:rsidR="00217CA1" w:rsidRPr="00217CA1" w:rsidRDefault="00217CA1" w:rsidP="00217CA1">
      <w:pPr>
        <w:pStyle w:val="a7"/>
        <w:numPr>
          <w:ilvl w:val="0"/>
          <w:numId w:val="40"/>
        </w:numPr>
        <w:autoSpaceDE w:val="0"/>
        <w:autoSpaceDN w:val="0"/>
        <w:adjustRightInd w:val="0"/>
        <w:spacing w:after="23" w:line="240" w:lineRule="auto"/>
        <w:jc w:val="both"/>
        <w:rPr>
          <w:ins w:id="1711" w:author="Степанова Любовь Борисовна" w:date="2024-10-02T17:45:00Z"/>
          <w:rFonts w:ascii="Times New Roman" w:hAnsi="Times New Roman" w:cs="Times New Roman"/>
          <w:color w:val="000000"/>
          <w:sz w:val="24"/>
          <w:szCs w:val="24"/>
        </w:rPr>
      </w:pPr>
      <w:ins w:id="1712" w:author="Степанова Любовь Борисовна" w:date="2024-10-02T17:45:00Z">
        <w:r w:rsidRPr="00217CA1">
          <w:rPr>
            <w:rFonts w:ascii="Times New Roman" w:hAnsi="Times New Roman" w:cs="Times New Roman"/>
            <w:color w:val="000000"/>
            <w:sz w:val="24"/>
            <w:szCs w:val="24"/>
          </w:rPr>
          <w:t>• установка каких-либо ограждений без согласования с У</w:t>
        </w:r>
      </w:ins>
      <w:ins w:id="1713" w:author="Степанова Любовь Борисовна" w:date="2024-10-02T17:46:00Z">
        <w:r>
          <w:rPr>
            <w:rFonts w:ascii="Times New Roman" w:hAnsi="Times New Roman" w:cs="Times New Roman"/>
            <w:color w:val="000000"/>
            <w:sz w:val="24"/>
            <w:szCs w:val="24"/>
          </w:rPr>
          <w:t>правляющей организацией</w:t>
        </w:r>
      </w:ins>
      <w:ins w:id="1714" w:author="Степанова Любовь Борисовна" w:date="2024-10-02T17:45:00Z">
        <w:r w:rsidRPr="00217C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и (или) на основании решений общего собрания собственников помещений в МКД; </w:t>
        </w:r>
      </w:ins>
    </w:p>
    <w:p w14:paraId="7C3577BF" w14:textId="77ECD4AD" w:rsidR="00217CA1" w:rsidRPr="00217CA1" w:rsidRDefault="00217CA1" w:rsidP="00217CA1">
      <w:pPr>
        <w:pStyle w:val="a7"/>
        <w:numPr>
          <w:ilvl w:val="0"/>
          <w:numId w:val="40"/>
        </w:numPr>
        <w:autoSpaceDE w:val="0"/>
        <w:autoSpaceDN w:val="0"/>
        <w:adjustRightInd w:val="0"/>
        <w:spacing w:after="23" w:line="240" w:lineRule="auto"/>
        <w:jc w:val="both"/>
        <w:rPr>
          <w:ins w:id="1715" w:author="Степанова Любовь Борисовна" w:date="2024-10-02T17:45:00Z"/>
          <w:rFonts w:ascii="Times New Roman" w:hAnsi="Times New Roman" w:cs="Times New Roman"/>
          <w:color w:val="000000"/>
          <w:sz w:val="24"/>
          <w:szCs w:val="24"/>
        </w:rPr>
      </w:pPr>
      <w:ins w:id="1716" w:author="Степанова Любовь Борисовна" w:date="2024-10-02T17:45:00Z">
        <w:r w:rsidRPr="00217CA1">
          <w:rPr>
            <w:rFonts w:ascii="Times New Roman" w:hAnsi="Times New Roman" w:cs="Times New Roman"/>
            <w:color w:val="000000"/>
            <w:sz w:val="24"/>
            <w:szCs w:val="24"/>
          </w:rPr>
          <w:t>• мусорить</w:t>
        </w:r>
      </w:ins>
      <w:ins w:id="1717" w:author="Степанова Любовь Борисовна" w:date="2024-10-02T17:52:00Z">
        <w:r w:rsidR="00C76476">
          <w:rPr>
            <w:rFonts w:ascii="Times New Roman" w:hAnsi="Times New Roman" w:cs="Times New Roman"/>
            <w:color w:val="000000"/>
            <w:sz w:val="24"/>
            <w:szCs w:val="24"/>
          </w:rPr>
          <w:t>, оставлять лич</w:t>
        </w:r>
      </w:ins>
      <w:ins w:id="1718" w:author="Степанова Любовь Борисовна" w:date="2024-10-02T17:53:00Z">
        <w:r w:rsidR="00C76476">
          <w:rPr>
            <w:rFonts w:ascii="Times New Roman" w:hAnsi="Times New Roman" w:cs="Times New Roman"/>
            <w:color w:val="000000"/>
            <w:sz w:val="24"/>
            <w:szCs w:val="24"/>
          </w:rPr>
          <w:t>ные вещи.</w:t>
        </w:r>
      </w:ins>
    </w:p>
    <w:p w14:paraId="145D1323" w14:textId="77777777" w:rsidR="00217CA1" w:rsidRPr="000041A1" w:rsidRDefault="00217CA1">
      <w:pPr>
        <w:spacing w:after="0"/>
        <w:ind w:left="567"/>
        <w:contextualSpacing/>
        <w:jc w:val="both"/>
        <w:rPr>
          <w:ins w:id="1719" w:author="Степанова Любовь Борисовна" w:date="2024-10-02T17:07:00Z"/>
          <w:rFonts w:ascii="Times New Roman" w:hAnsi="Times New Roman" w:cs="Times New Roman"/>
          <w:sz w:val="24"/>
          <w:szCs w:val="24"/>
        </w:rPr>
        <w:pPrChange w:id="1720" w:author="Степанова Любовь Борисовна" w:date="2024-10-02T17:53:00Z">
          <w:pPr>
            <w:numPr>
              <w:numId w:val="40"/>
            </w:numPr>
            <w:spacing w:after="0"/>
            <w:ind w:left="720" w:firstLine="567"/>
            <w:contextualSpacing/>
            <w:jc w:val="both"/>
          </w:pPr>
        </w:pPrChange>
      </w:pPr>
    </w:p>
    <w:p w14:paraId="1FD55A43" w14:textId="6997C8C1" w:rsidR="0072695B" w:rsidRPr="00AD7242" w:rsidRDefault="00AD7242" w:rsidP="00AD7242">
      <w:pPr>
        <w:spacing w:after="0"/>
        <w:ind w:firstLine="567"/>
        <w:jc w:val="both"/>
        <w:rPr>
          <w:ins w:id="1721" w:author="Степанова Любовь Борисовна" w:date="2024-10-02T17:07:00Z"/>
          <w:rFonts w:ascii="Times New Roman" w:hAnsi="Times New Roman" w:cs="Times New Roman"/>
          <w:sz w:val="24"/>
          <w:szCs w:val="24"/>
          <w:rPrChange w:id="1722" w:author="Степанова Любовь Борисовна" w:date="2024-10-30T13:02:00Z">
            <w:rPr>
              <w:ins w:id="1723" w:author="Степанова Любовь Борисовна" w:date="2024-10-02T17:07:00Z"/>
            </w:rPr>
          </w:rPrChange>
        </w:rPr>
        <w:pPrChange w:id="1724" w:author="Степанова Любовь Борисовна" w:date="2024-10-30T13:02:00Z">
          <w:pPr>
            <w:numPr>
              <w:numId w:val="40"/>
            </w:numPr>
            <w:spacing w:after="0"/>
            <w:ind w:left="720" w:firstLine="567"/>
            <w:contextualSpacing/>
            <w:jc w:val="both"/>
          </w:pPr>
        </w:pPrChange>
      </w:pPr>
      <w:ins w:id="1725" w:author="Степанова Любовь Борисовна" w:date="2024-10-30T13:02:00Z">
        <w:r>
          <w:rPr>
            <w:rFonts w:ascii="Times New Roman" w:hAnsi="Times New Roman" w:cs="Times New Roman"/>
            <w:sz w:val="24"/>
            <w:szCs w:val="24"/>
          </w:rPr>
          <w:t xml:space="preserve">5.8.1.8. </w:t>
        </w:r>
      </w:ins>
      <w:ins w:id="1726" w:author="Степанова Любовь Борисовна" w:date="2024-10-02T17:43:00Z">
        <w:r w:rsidR="00217CA1" w:rsidRPr="00AD7242">
          <w:rPr>
            <w:rFonts w:ascii="Times New Roman" w:hAnsi="Times New Roman" w:cs="Times New Roman"/>
            <w:sz w:val="24"/>
            <w:szCs w:val="24"/>
            <w:rPrChange w:id="1727" w:author="Степанова Любовь Борисовна" w:date="2024-10-30T13:02:00Z">
              <w:rPr/>
            </w:rPrChange>
          </w:rPr>
          <w:t>В</w:t>
        </w:r>
      </w:ins>
      <w:ins w:id="1728" w:author="Степанова Любовь Борисовна" w:date="2024-10-02T17:07:00Z">
        <w:r w:rsidR="0072695B" w:rsidRPr="00AD7242">
          <w:rPr>
            <w:rFonts w:ascii="Times New Roman" w:hAnsi="Times New Roman" w:cs="Times New Roman"/>
            <w:sz w:val="24"/>
            <w:szCs w:val="24"/>
            <w:rPrChange w:id="1729" w:author="Степанова Любовь Борисовна" w:date="2024-10-30T13:02:00Z">
              <w:rPr/>
            </w:rPrChange>
          </w:rPr>
          <w:t>о внутреннем дворе</w:t>
        </w:r>
      </w:ins>
      <w:ins w:id="1730" w:author="Степанова Любовь Борисовна" w:date="2024-10-02T17:43:00Z">
        <w:r w:rsidR="00217CA1" w:rsidRPr="00AD7242">
          <w:rPr>
            <w:rFonts w:ascii="Times New Roman" w:hAnsi="Times New Roman" w:cs="Times New Roman"/>
            <w:sz w:val="24"/>
            <w:szCs w:val="24"/>
            <w:rPrChange w:id="1731" w:author="Степанова Любовь Борисовна" w:date="2024-10-30T13:02:00Z">
              <w:rPr/>
            </w:rPrChange>
          </w:rPr>
          <w:t xml:space="preserve"> придомовой территории</w:t>
        </w:r>
      </w:ins>
      <w:ins w:id="1732" w:author="Степанова Любовь Борисовна" w:date="2024-10-02T17:07:00Z">
        <w:r w:rsidR="0072695B" w:rsidRPr="00AD7242">
          <w:rPr>
            <w:rFonts w:ascii="Times New Roman" w:hAnsi="Times New Roman" w:cs="Times New Roman"/>
            <w:sz w:val="24"/>
            <w:szCs w:val="24"/>
            <w:rPrChange w:id="1733" w:author="Степанова Любовь Борисовна" w:date="2024-10-30T13:02:00Z">
              <w:rPr/>
            </w:rPrChange>
          </w:rPr>
          <w:t xml:space="preserve"> запрещается:</w:t>
        </w:r>
      </w:ins>
    </w:p>
    <w:p w14:paraId="03C9E399" w14:textId="547DEA13" w:rsidR="00D12BD8" w:rsidRPr="00D12BD8" w:rsidDel="00D12BD8" w:rsidRDefault="0072695B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del w:id="1734" w:author="Степанова Любовь Борисовна" w:date="2024-10-02T18:29:00Z"/>
          <w:moveTo w:id="1735" w:author="Степанова Любовь Борисовна" w:date="2024-10-02T18:29:00Z"/>
          <w:rFonts w:ascii="Times New Roman" w:hAnsi="Times New Roman" w:cs="Times New Roman"/>
          <w:sz w:val="24"/>
          <w:szCs w:val="24"/>
          <w:rPrChange w:id="1736" w:author="Степанова Любовь Борисовна" w:date="2024-10-02T18:32:00Z">
            <w:rPr>
              <w:del w:id="1737" w:author="Степанова Любовь Борисовна" w:date="2024-10-02T18:29:00Z"/>
              <w:moveTo w:id="1738" w:author="Степанова Любовь Борисовна" w:date="2024-10-02T18:29:00Z"/>
              <w:rFonts w:ascii="Times New Roman" w:hAnsi="Times New Roman" w:cs="Times New Roman"/>
              <w:color w:val="000000"/>
              <w:sz w:val="24"/>
              <w:szCs w:val="24"/>
            </w:rPr>
          </w:rPrChange>
        </w:rPr>
        <w:pPrChange w:id="1739" w:author="Степанова Любовь Борисовна" w:date="2024-10-02T18:32:00Z">
          <w:pPr>
            <w:pStyle w:val="a7"/>
            <w:numPr>
              <w:numId w:val="40"/>
            </w:numPr>
            <w:autoSpaceDE w:val="0"/>
            <w:autoSpaceDN w:val="0"/>
            <w:adjustRightInd w:val="0"/>
            <w:spacing w:after="18" w:line="240" w:lineRule="auto"/>
            <w:ind w:hanging="360"/>
            <w:jc w:val="both"/>
          </w:pPr>
        </w:pPrChange>
      </w:pPr>
      <w:ins w:id="1740" w:author="Степанова Любовь Борисовна" w:date="2024-10-02T17:07:00Z">
        <w:r w:rsidRPr="004B58D7">
          <w:rPr>
            <w:rFonts w:ascii="Times New Roman" w:hAnsi="Times New Roman" w:cs="Times New Roman"/>
            <w:sz w:val="24"/>
            <w:szCs w:val="24"/>
          </w:rPr>
          <w:t xml:space="preserve"> выгул собак и других домашних </w:t>
        </w:r>
        <w:commentRangeStart w:id="1741"/>
        <w:commentRangeStart w:id="1742"/>
        <w:r w:rsidRPr="004B58D7">
          <w:rPr>
            <w:rFonts w:ascii="Times New Roman" w:hAnsi="Times New Roman" w:cs="Times New Roman"/>
            <w:sz w:val="24"/>
            <w:szCs w:val="24"/>
          </w:rPr>
          <w:t>животных</w:t>
        </w:r>
        <w:commentRangeEnd w:id="1741"/>
        <w:r w:rsidRPr="00D12BD8">
          <w:rPr>
            <w:rFonts w:ascii="Times New Roman" w:hAnsi="Times New Roman" w:cs="Times New Roman"/>
            <w:sz w:val="24"/>
            <w:szCs w:val="24"/>
            <w:rPrChange w:id="1743" w:author="Степанова Любовь Борисовна" w:date="2024-10-02T18:32:00Z">
              <w:rPr>
                <w:rStyle w:val="af1"/>
              </w:rPr>
            </w:rPrChange>
          </w:rPr>
          <w:commentReference w:id="1741"/>
        </w:r>
        <w:commentRangeEnd w:id="1742"/>
        <w:r w:rsidRPr="00D12BD8">
          <w:rPr>
            <w:rFonts w:ascii="Times New Roman" w:hAnsi="Times New Roman" w:cs="Times New Roman"/>
            <w:sz w:val="24"/>
            <w:szCs w:val="24"/>
            <w:rPrChange w:id="1744" w:author="Степанова Любовь Борисовна" w:date="2024-10-02T18:32:00Z">
              <w:rPr>
                <w:rStyle w:val="af1"/>
              </w:rPr>
            </w:rPrChange>
          </w:rPr>
          <w:commentReference w:id="1742"/>
        </w:r>
        <w:r w:rsidRPr="004B58D7">
          <w:rPr>
            <w:rFonts w:ascii="Times New Roman" w:hAnsi="Times New Roman" w:cs="Times New Roman"/>
            <w:sz w:val="24"/>
            <w:szCs w:val="24"/>
          </w:rPr>
          <w:t>, независимо от их размера</w:t>
        </w:r>
      </w:ins>
      <w:ins w:id="1745" w:author="Степанова Любовь Борисовна" w:date="2024-10-02T18:29:00Z">
        <w:r w:rsidR="00D12BD8" w:rsidRPr="004B58D7"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moveToRangeStart w:id="1746" w:author="Степанова Любовь Борисовна" w:date="2024-10-02T18:29:00Z" w:name="move178786187"/>
      <w:moveTo w:id="1747" w:author="Степанова Любовь Борисовна" w:date="2024-10-02T18:29:00Z">
        <w:del w:id="1748" w:author="Степанова Любовь Борисовна" w:date="2024-10-02T18:29:00Z">
          <w:r w:rsidR="00D12BD8" w:rsidRPr="00D12BD8" w:rsidDel="00D12BD8">
            <w:rPr>
              <w:rFonts w:ascii="Times New Roman" w:hAnsi="Times New Roman" w:cs="Times New Roman"/>
              <w:sz w:val="24"/>
              <w:szCs w:val="24"/>
              <w:rPrChange w:id="1749" w:author="Степанова Любовь Борисовна" w:date="2024-10-02T18:32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 xml:space="preserve">5.5.2. Запрещается выгул домашних животных на внутреннем дворе территории </w:delText>
          </w:r>
          <w:commentRangeStart w:id="1750"/>
          <w:r w:rsidR="00D12BD8" w:rsidRPr="00D12BD8" w:rsidDel="00D12BD8">
            <w:rPr>
              <w:rFonts w:ascii="Times New Roman" w:hAnsi="Times New Roman" w:cs="Times New Roman"/>
              <w:sz w:val="24"/>
              <w:szCs w:val="24"/>
              <w:rPrChange w:id="1751" w:author="Степанова Любовь Борисовна" w:date="2024-10-02T18:32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>МКД</w:delText>
          </w:r>
          <w:commentRangeEnd w:id="1750"/>
          <w:r w:rsidR="00D12BD8" w:rsidRPr="00D12BD8" w:rsidDel="00D12BD8">
            <w:rPr>
              <w:rFonts w:ascii="Times New Roman" w:hAnsi="Times New Roman" w:cs="Times New Roman"/>
              <w:sz w:val="24"/>
              <w:szCs w:val="24"/>
              <w:rPrChange w:id="1752" w:author="Степанова Любовь Борисовна" w:date="2024-10-02T18:32:00Z">
                <w:rPr>
                  <w:rStyle w:val="af1"/>
                </w:rPr>
              </w:rPrChange>
            </w:rPr>
            <w:commentReference w:id="1750"/>
          </w:r>
          <w:r w:rsidR="00D12BD8" w:rsidRPr="00D12BD8" w:rsidDel="00D12BD8">
            <w:rPr>
              <w:rFonts w:ascii="Times New Roman" w:hAnsi="Times New Roman" w:cs="Times New Roman"/>
              <w:sz w:val="24"/>
              <w:szCs w:val="24"/>
              <w:rPrChange w:id="1753" w:author="Степанова Любовь Борисовна" w:date="2024-10-02T18:32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 xml:space="preserve"> независимо от веса и размера </w:delText>
          </w:r>
          <w:commentRangeStart w:id="1754"/>
          <w:r w:rsidR="00D12BD8" w:rsidRPr="00D12BD8" w:rsidDel="00D12BD8">
            <w:rPr>
              <w:rFonts w:ascii="Times New Roman" w:hAnsi="Times New Roman" w:cs="Times New Roman"/>
              <w:sz w:val="24"/>
              <w:szCs w:val="24"/>
              <w:rPrChange w:id="1755" w:author="Степанова Любовь Борисовна" w:date="2024-10-02T18:32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>животного</w:delText>
          </w:r>
          <w:commentRangeEnd w:id="1754"/>
          <w:r w:rsidR="00D12BD8" w:rsidRPr="00D12BD8" w:rsidDel="00D12BD8">
            <w:rPr>
              <w:rFonts w:ascii="Times New Roman" w:hAnsi="Times New Roman" w:cs="Times New Roman"/>
              <w:sz w:val="24"/>
              <w:szCs w:val="24"/>
              <w:rPrChange w:id="1756" w:author="Степанова Любовь Борисовна" w:date="2024-10-02T18:32:00Z">
                <w:rPr>
                  <w:rStyle w:val="af1"/>
                </w:rPr>
              </w:rPrChange>
            </w:rPr>
            <w:commentReference w:id="1754"/>
          </w:r>
          <w:r w:rsidR="00D12BD8" w:rsidRPr="00D12BD8" w:rsidDel="00D12BD8">
            <w:rPr>
              <w:rFonts w:ascii="Times New Roman" w:hAnsi="Times New Roman" w:cs="Times New Roman"/>
              <w:sz w:val="24"/>
              <w:szCs w:val="24"/>
              <w:rPrChange w:id="1757" w:author="Степанова Любовь Борисовна" w:date="2024-10-02T18:32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 xml:space="preserve">. </w:delText>
          </w:r>
        </w:del>
      </w:moveTo>
    </w:p>
    <w:p w14:paraId="732D241E" w14:textId="665D24D6" w:rsidR="00D12BD8" w:rsidRPr="00D12BD8" w:rsidRDefault="00D12BD8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moveTo w:id="1758" w:author="Степанова Любовь Борисовна" w:date="2024-10-02T18:29:00Z"/>
          <w:rFonts w:ascii="Times New Roman" w:hAnsi="Times New Roman" w:cs="Times New Roman"/>
          <w:sz w:val="24"/>
          <w:szCs w:val="24"/>
          <w:rPrChange w:id="1759" w:author="Степанова Любовь Борисовна" w:date="2024-10-02T18:32:00Z">
            <w:rPr>
              <w:moveTo w:id="1760" w:author="Степанова Любовь Борисовна" w:date="2024-10-02T18:29:00Z"/>
              <w:rFonts w:ascii="Times New Roman" w:hAnsi="Times New Roman" w:cs="Times New Roman"/>
              <w:color w:val="000000"/>
              <w:sz w:val="24"/>
              <w:szCs w:val="24"/>
            </w:rPr>
          </w:rPrChange>
        </w:rPr>
        <w:pPrChange w:id="1761" w:author="Степанова Любовь Борисовна" w:date="2024-10-02T18:32:00Z">
          <w:pPr>
            <w:pStyle w:val="a7"/>
            <w:numPr>
              <w:numId w:val="40"/>
            </w:numPr>
            <w:autoSpaceDE w:val="0"/>
            <w:autoSpaceDN w:val="0"/>
            <w:adjustRightInd w:val="0"/>
            <w:spacing w:after="18" w:line="240" w:lineRule="auto"/>
            <w:ind w:hanging="360"/>
            <w:jc w:val="both"/>
          </w:pPr>
        </w:pPrChange>
      </w:pPr>
      <w:moveTo w:id="1762" w:author="Степанова Любовь Борисовна" w:date="2024-10-02T18:29:00Z">
        <w:del w:id="1763" w:author="Степанова Любовь Борисовна" w:date="2024-10-02T18:29:00Z">
          <w:r w:rsidRPr="00D12BD8" w:rsidDel="00D12BD8">
            <w:rPr>
              <w:rFonts w:ascii="Times New Roman" w:hAnsi="Times New Roman" w:cs="Times New Roman"/>
              <w:sz w:val="24"/>
              <w:szCs w:val="24"/>
              <w:rPrChange w:id="1764" w:author="Степанова Любовь Борисовна" w:date="2024-10-02T18:32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 xml:space="preserve">5.5.3. </w:delText>
          </w:r>
        </w:del>
        <w:r w:rsidRPr="00D12BD8">
          <w:rPr>
            <w:rFonts w:ascii="Times New Roman" w:hAnsi="Times New Roman" w:cs="Times New Roman"/>
            <w:sz w:val="24"/>
            <w:szCs w:val="24"/>
            <w:rPrChange w:id="1765" w:author="Степанова Любовь Борисовна" w:date="2024-10-02T18:32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t>В случае нарушения собственником,</w:t>
        </w:r>
      </w:moveTo>
      <w:ins w:id="1766" w:author="Степанова Любовь Борисовна" w:date="2024-10-02T18:30:00Z">
        <w:r w:rsidRPr="00D12BD8">
          <w:rPr>
            <w:rFonts w:ascii="Times New Roman" w:hAnsi="Times New Roman" w:cs="Times New Roman"/>
            <w:sz w:val="24"/>
            <w:szCs w:val="24"/>
            <w:rPrChange w:id="1767" w:author="Степанова Любовь Борисовна" w:date="2024-10-02T18:32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t xml:space="preserve"> пользователем или посетителем</w:t>
        </w:r>
      </w:ins>
      <w:moveTo w:id="1768" w:author="Степанова Любовь Борисовна" w:date="2024-10-02T18:29:00Z">
        <w:del w:id="1769" w:author="Степанова Любовь Борисовна" w:date="2024-10-02T18:30:00Z">
          <w:r w:rsidRPr="00D12BD8" w:rsidDel="00D12BD8">
            <w:rPr>
              <w:rFonts w:ascii="Times New Roman" w:hAnsi="Times New Roman" w:cs="Times New Roman"/>
              <w:sz w:val="24"/>
              <w:szCs w:val="24"/>
              <w:rPrChange w:id="1770" w:author="Степанова Любовь Борисовна" w:date="2024-10-02T18:32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 xml:space="preserve"> пользователем</w:delText>
          </w:r>
        </w:del>
        <w:r w:rsidRPr="00D12BD8">
          <w:rPr>
            <w:rFonts w:ascii="Times New Roman" w:hAnsi="Times New Roman" w:cs="Times New Roman"/>
            <w:sz w:val="24"/>
            <w:szCs w:val="24"/>
            <w:rPrChange w:id="1771" w:author="Степанова Любовь Борисовна" w:date="2024-10-02T18:32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t xml:space="preserve"> </w:t>
        </w:r>
      </w:moveTo>
      <w:ins w:id="1772" w:author="Степанова Любовь Борисовна" w:date="2024-10-02T18:30:00Z">
        <w:r w:rsidRPr="00D12BD8">
          <w:rPr>
            <w:rFonts w:ascii="Times New Roman" w:hAnsi="Times New Roman" w:cs="Times New Roman"/>
            <w:sz w:val="24"/>
            <w:szCs w:val="24"/>
            <w:rPrChange w:id="1773" w:author="Степанова Любовь Борисовна" w:date="2024-10-02T18:32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t xml:space="preserve">данного </w:t>
        </w:r>
      </w:ins>
      <w:moveTo w:id="1774" w:author="Степанова Любовь Борисовна" w:date="2024-10-02T18:29:00Z">
        <w:r w:rsidRPr="00D12BD8">
          <w:rPr>
            <w:rFonts w:ascii="Times New Roman" w:hAnsi="Times New Roman" w:cs="Times New Roman"/>
            <w:sz w:val="24"/>
            <w:szCs w:val="24"/>
            <w:rPrChange w:id="1775" w:author="Степанова Любовь Борисовна" w:date="2024-10-02T18:32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t xml:space="preserve">пункта </w:t>
        </w:r>
        <w:del w:id="1776" w:author="Степанова Любовь Борисовна" w:date="2024-10-02T18:30:00Z">
          <w:r w:rsidRPr="00D12BD8" w:rsidDel="00D12BD8">
            <w:rPr>
              <w:rFonts w:ascii="Times New Roman" w:hAnsi="Times New Roman" w:cs="Times New Roman"/>
              <w:sz w:val="24"/>
              <w:szCs w:val="24"/>
              <w:rPrChange w:id="1777" w:author="Степанова Любовь Борисовна" w:date="2024-10-02T18:32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 xml:space="preserve">5.5.2. </w:delText>
          </w:r>
        </w:del>
        <w:r w:rsidRPr="00D12BD8">
          <w:rPr>
            <w:rFonts w:ascii="Times New Roman" w:hAnsi="Times New Roman" w:cs="Times New Roman"/>
            <w:sz w:val="24"/>
            <w:szCs w:val="24"/>
            <w:rPrChange w:id="1778" w:author="Степанова Любовь Борисовна" w:date="2024-10-02T18:32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t xml:space="preserve">сотрудник ЧОО имеет право сопроводить </w:t>
        </w:r>
      </w:moveTo>
      <w:ins w:id="1779" w:author="Степанова Любовь Борисовна" w:date="2024-10-02T18:31:00Z">
        <w:r w:rsidRPr="00D12BD8">
          <w:rPr>
            <w:rFonts w:ascii="Times New Roman" w:hAnsi="Times New Roman" w:cs="Times New Roman"/>
            <w:sz w:val="24"/>
            <w:szCs w:val="24"/>
            <w:rPrChange w:id="1780" w:author="Степанова Любовь Борисовна" w:date="2024-10-02T18:32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t>нарушителя</w:t>
        </w:r>
      </w:ins>
      <w:moveTo w:id="1781" w:author="Степанова Любовь Борисовна" w:date="2024-10-02T18:29:00Z">
        <w:del w:id="1782" w:author="Степанова Любовь Борисовна" w:date="2024-10-02T18:31:00Z">
          <w:r w:rsidRPr="00D12BD8" w:rsidDel="00D12BD8">
            <w:rPr>
              <w:rFonts w:ascii="Times New Roman" w:hAnsi="Times New Roman" w:cs="Times New Roman"/>
              <w:sz w:val="24"/>
              <w:szCs w:val="24"/>
              <w:rPrChange w:id="1783" w:author="Степанова Любовь Борисовна" w:date="2024-10-02T18:32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>такого собственника, пользователя</w:delText>
          </w:r>
        </w:del>
        <w:r w:rsidRPr="00D12BD8">
          <w:rPr>
            <w:rFonts w:ascii="Times New Roman" w:hAnsi="Times New Roman" w:cs="Times New Roman"/>
            <w:sz w:val="24"/>
            <w:szCs w:val="24"/>
            <w:rPrChange w:id="1784" w:author="Степанова Любовь Борисовна" w:date="2024-10-02T18:32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t xml:space="preserve"> на выход с внутреннего двора </w:t>
        </w:r>
      </w:moveTo>
      <w:ins w:id="1785" w:author="Степанова Любовь Борисовна" w:date="2024-10-02T18:31:00Z">
        <w:r w:rsidRPr="00D12BD8">
          <w:rPr>
            <w:rFonts w:ascii="Times New Roman" w:hAnsi="Times New Roman" w:cs="Times New Roman"/>
            <w:sz w:val="24"/>
            <w:szCs w:val="24"/>
            <w:rPrChange w:id="1786" w:author="Степанова Любовь Борисовна" w:date="2024-10-02T18:32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t>при</w:t>
        </w:r>
      </w:ins>
      <w:ins w:id="1787" w:author="Степанова Любовь Борисовна" w:date="2024-10-29T16:00:00Z">
        <w:r w:rsidR="00BA327D">
          <w:rPr>
            <w:rFonts w:ascii="Times New Roman" w:hAnsi="Times New Roman" w:cs="Times New Roman"/>
            <w:sz w:val="24"/>
            <w:szCs w:val="24"/>
          </w:rPr>
          <w:t>домовой</w:t>
        </w:r>
      </w:ins>
      <w:ins w:id="1788" w:author="Степанова Любовь Борисовна" w:date="2024-10-02T18:31:00Z">
        <w:r w:rsidRPr="00D12BD8">
          <w:rPr>
            <w:rFonts w:ascii="Times New Roman" w:hAnsi="Times New Roman" w:cs="Times New Roman"/>
            <w:sz w:val="24"/>
            <w:szCs w:val="24"/>
            <w:rPrChange w:id="1789" w:author="Степанова Любовь Борисовна" w:date="2024-10-02T18:32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t xml:space="preserve"> </w:t>
        </w:r>
      </w:ins>
      <w:moveTo w:id="1790" w:author="Степанова Любовь Борисовна" w:date="2024-10-02T18:29:00Z">
        <w:r w:rsidRPr="00D12BD8">
          <w:rPr>
            <w:rFonts w:ascii="Times New Roman" w:hAnsi="Times New Roman" w:cs="Times New Roman"/>
            <w:sz w:val="24"/>
            <w:szCs w:val="24"/>
            <w:rPrChange w:id="1791" w:author="Степанова Любовь Борисовна" w:date="2024-10-02T18:32:00Z"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rPrChange>
          </w:rPr>
          <w:t>территории МКД</w:t>
        </w:r>
      </w:moveTo>
      <w:ins w:id="1792" w:author="Степанова Любовь Борисовна" w:date="2024-10-02T18:32:00Z">
        <w:r>
          <w:rPr>
            <w:rFonts w:ascii="Times New Roman" w:hAnsi="Times New Roman" w:cs="Times New Roman"/>
            <w:sz w:val="24"/>
            <w:szCs w:val="24"/>
          </w:rPr>
          <w:t>;</w:t>
        </w:r>
      </w:ins>
      <w:moveTo w:id="1793" w:author="Степанова Любовь Борисовна" w:date="2024-10-02T18:29:00Z">
        <w:del w:id="1794" w:author="Степанова Любовь Борисовна" w:date="2024-10-02T18:32:00Z">
          <w:r w:rsidRPr="00D12BD8" w:rsidDel="00D12BD8">
            <w:rPr>
              <w:rFonts w:ascii="Times New Roman" w:hAnsi="Times New Roman" w:cs="Times New Roman"/>
              <w:sz w:val="24"/>
              <w:szCs w:val="24"/>
              <w:rPrChange w:id="1795" w:author="Степанова Любовь Борисовна" w:date="2024-10-02T18:32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>.</w:delText>
          </w:r>
        </w:del>
      </w:moveTo>
    </w:p>
    <w:moveToRangeEnd w:id="1746"/>
    <w:p w14:paraId="7E5229FA" w14:textId="28172FF7" w:rsidR="0072695B" w:rsidRPr="000041A1" w:rsidRDefault="0072695B" w:rsidP="0072695B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ins w:id="1796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797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находиться посторонним людям. Внутренней территорией ЖК имеют право пользоваться только собственники,</w:t>
        </w:r>
        <w:r>
          <w:rPr>
            <w:rFonts w:ascii="Times New Roman" w:hAnsi="Times New Roman" w:cs="Times New Roman"/>
            <w:sz w:val="24"/>
            <w:szCs w:val="24"/>
          </w:rPr>
          <w:t xml:space="preserve"> пользователи</w:t>
        </w:r>
      </w:ins>
      <w:ins w:id="1798" w:author="Степанова Любовь Борисовна" w:date="2024-10-02T17:43:00Z">
        <w:r w:rsidR="00217CA1">
          <w:rPr>
            <w:rFonts w:ascii="Times New Roman" w:hAnsi="Times New Roman" w:cs="Times New Roman"/>
            <w:sz w:val="24"/>
            <w:szCs w:val="24"/>
          </w:rPr>
          <w:t>, гости</w:t>
        </w:r>
      </w:ins>
      <w:ins w:id="1799" w:author="Степанова Любовь Борисовна" w:date="2024-10-02T17:07:00Z">
        <w:r>
          <w:rPr>
            <w:rFonts w:ascii="Times New Roman" w:hAnsi="Times New Roman" w:cs="Times New Roman"/>
            <w:sz w:val="24"/>
            <w:szCs w:val="24"/>
          </w:rPr>
          <w:t>;</w:t>
        </w:r>
        <w:r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31215940" w14:textId="77777777" w:rsidR="0072695B" w:rsidRPr="000041A1" w:rsidRDefault="0072695B" w:rsidP="0072695B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ins w:id="1800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01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заезжать автотранспортным средствам, кроме машин аварийных служб, а также спецтехники по уборке снега;</w:t>
        </w:r>
      </w:ins>
    </w:p>
    <w:p w14:paraId="6769C8C9" w14:textId="77777777" w:rsidR="0072695B" w:rsidRPr="000041A1" w:rsidRDefault="0072695B" w:rsidP="0072695B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ins w:id="1802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03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кататься на любых транспортных средствах (велосипед, самокат</w:t>
        </w:r>
        <w:r>
          <w:rPr>
            <w:rFonts w:ascii="Times New Roman" w:hAnsi="Times New Roman" w:cs="Times New Roman"/>
            <w:sz w:val="24"/>
            <w:szCs w:val="24"/>
          </w:rPr>
          <w:t xml:space="preserve">,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электросамокат</w:t>
        </w:r>
        <w:proofErr w:type="spellEnd"/>
        <w:r w:rsidRPr="000041A1">
          <w:rPr>
            <w:rFonts w:ascii="Times New Roman" w:hAnsi="Times New Roman" w:cs="Times New Roman"/>
            <w:sz w:val="24"/>
            <w:szCs w:val="24"/>
          </w:rPr>
          <w:t xml:space="preserve">), роликах по газонам и </w:t>
        </w:r>
        <w:commentRangeStart w:id="1804"/>
        <w:commentRangeStart w:id="1805"/>
        <w:r w:rsidRPr="000041A1">
          <w:rPr>
            <w:rFonts w:ascii="Times New Roman" w:hAnsi="Times New Roman" w:cs="Times New Roman"/>
            <w:sz w:val="24"/>
            <w:szCs w:val="24"/>
          </w:rPr>
          <w:t>цветникам</w:t>
        </w:r>
        <w:commentRangeEnd w:id="1804"/>
        <w:r>
          <w:rPr>
            <w:rStyle w:val="af1"/>
          </w:rPr>
          <w:commentReference w:id="1804"/>
        </w:r>
        <w:commentRangeEnd w:id="1805"/>
        <w:r>
          <w:rPr>
            <w:rStyle w:val="af1"/>
          </w:rPr>
          <w:commentReference w:id="1805"/>
        </w:r>
        <w:r w:rsidRPr="000041A1">
          <w:rPr>
            <w:rFonts w:ascii="Times New Roman" w:hAnsi="Times New Roman" w:cs="Times New Roman"/>
            <w:sz w:val="24"/>
            <w:szCs w:val="24"/>
          </w:rPr>
          <w:t>;</w:t>
        </w:r>
      </w:ins>
    </w:p>
    <w:p w14:paraId="6048AD5F" w14:textId="5DDDBF72" w:rsidR="0072695B" w:rsidRDefault="0072695B" w:rsidP="0072695B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ins w:id="1806" w:author="Степанова Любовь Борисовна" w:date="2024-10-02T17:29:00Z"/>
          <w:rFonts w:ascii="Times New Roman" w:hAnsi="Times New Roman" w:cs="Times New Roman"/>
          <w:sz w:val="24"/>
          <w:szCs w:val="24"/>
        </w:rPr>
      </w:pPr>
      <w:ins w:id="1807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играть футбол и другие игры с мячом, во избежание разбития стеклянных окон и </w:t>
        </w:r>
        <w:commentRangeStart w:id="1808"/>
        <w:commentRangeStart w:id="1809"/>
        <w:r w:rsidRPr="000041A1">
          <w:rPr>
            <w:rFonts w:ascii="Times New Roman" w:hAnsi="Times New Roman" w:cs="Times New Roman"/>
            <w:sz w:val="24"/>
            <w:szCs w:val="24"/>
          </w:rPr>
          <w:t>витрин</w:t>
        </w:r>
        <w:commentRangeEnd w:id="1808"/>
        <w:r>
          <w:rPr>
            <w:rStyle w:val="af1"/>
          </w:rPr>
          <w:commentReference w:id="1808"/>
        </w:r>
        <w:commentRangeEnd w:id="1809"/>
        <w:r>
          <w:rPr>
            <w:rStyle w:val="af1"/>
          </w:rPr>
          <w:commentReference w:id="1809"/>
        </w:r>
        <w:r w:rsidRPr="000041A1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3C4FFD11" w14:textId="63AC402D" w:rsidR="00706CD6" w:rsidRDefault="00706CD6" w:rsidP="00706CD6">
      <w:pPr>
        <w:spacing w:after="0"/>
        <w:contextualSpacing/>
        <w:jc w:val="both"/>
        <w:rPr>
          <w:ins w:id="1810" w:author="Степанова Любовь Борисовна" w:date="2024-10-02T17:29:00Z"/>
          <w:rFonts w:ascii="Times New Roman" w:hAnsi="Times New Roman" w:cs="Times New Roman"/>
          <w:sz w:val="24"/>
          <w:szCs w:val="24"/>
        </w:rPr>
      </w:pPr>
    </w:p>
    <w:p w14:paraId="1E867C0B" w14:textId="0DE3F60D" w:rsidR="00706CD6" w:rsidRPr="000041A1" w:rsidDel="005062C9" w:rsidRDefault="00706CD6" w:rsidP="00706CD6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1811" w:author="Степанова Любовь Борисовна" w:date="2024-10-02T17:58:00Z"/>
          <w:moveTo w:id="1812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ToRangeStart w:id="1813" w:author="Степанова Любовь Борисовна" w:date="2024-10-02T17:29:00Z" w:name="move178782581"/>
      <w:moveTo w:id="1814" w:author="Степанова Любовь Борисовна" w:date="2024-10-02T17:29:00Z">
        <w:del w:id="1815" w:author="Степанова Любовь Борисовна" w:date="2024-10-02T17:58:00Z">
          <w:r w:rsidRPr="000041A1" w:rsidDel="005062C9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5.4.1.5. </w:delText>
          </w:r>
          <w:r w:rsidRPr="000041A1" w:rsidDel="005062C9">
            <w:rPr>
              <w:rFonts w:ascii="Times New Roman" w:hAnsi="Times New Roman" w:cs="Times New Roman"/>
              <w:b/>
              <w:bCs/>
              <w:color w:val="000000"/>
              <w:sz w:val="24"/>
              <w:szCs w:val="24"/>
            </w:rPr>
            <w:delText xml:space="preserve">Запрещается: </w:delText>
          </w:r>
        </w:del>
      </w:moveTo>
    </w:p>
    <w:p w14:paraId="28518698" w14:textId="5D1D4DBF" w:rsidR="00706CD6" w:rsidRPr="000041A1" w:rsidDel="005062C9" w:rsidRDefault="00706CD6" w:rsidP="00706CD6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1816" w:author="Степанова Любовь Борисовна" w:date="2024-10-02T17:58:00Z"/>
          <w:moveTo w:id="1817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To w:id="1818" w:author="Степанова Любовь Борисовна" w:date="2024-10-02T17:29:00Z">
        <w:del w:id="1819" w:author="Степанова Любовь Борисовна" w:date="2024-10-02T17:58:00Z">
          <w:r w:rsidRPr="000041A1" w:rsidDel="005062C9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• </w:delText>
          </w:r>
        </w:del>
        <w:del w:id="1820" w:author="Степанова Любовь Борисовна" w:date="2024-10-02T17:41:00Z">
          <w:r w:rsidRPr="000041A1" w:rsidDel="00217CA1">
            <w:rPr>
              <w:rFonts w:ascii="Times New Roman" w:hAnsi="Times New Roman" w:cs="Times New Roman"/>
              <w:color w:val="000000"/>
              <w:sz w:val="24"/>
              <w:szCs w:val="24"/>
            </w:rPr>
            <w:delText>самосто</w:delText>
          </w:r>
          <w:r w:rsidDel="00217CA1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ятельная вырубка/посадка </w:delText>
          </w:r>
          <w:r w:rsidRPr="000041A1" w:rsidDel="00217CA1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многолетников, кустов и деревьев, срезка цветов или действия, вызывающие нарушение травяного покрова газонов; </w:delText>
          </w:r>
        </w:del>
      </w:moveTo>
    </w:p>
    <w:p w14:paraId="5AA52B77" w14:textId="10D8C7D8" w:rsidR="00706CD6" w:rsidRPr="000041A1" w:rsidDel="00217CA1" w:rsidRDefault="00706CD6" w:rsidP="00706CD6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1821" w:author="Степанова Любовь Борисовна" w:date="2024-10-02T17:44:00Z"/>
          <w:moveTo w:id="1822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To w:id="1823" w:author="Степанова Любовь Борисовна" w:date="2024-10-02T17:29:00Z">
        <w:del w:id="1824" w:author="Степанова Любовь Борисовна" w:date="2024-10-02T17:44:00Z">
          <w:r w:rsidRPr="000041A1" w:rsidDel="00217CA1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• установка каких-либо ограждений вокруг придомовой территории или внутри нее без согласования с УК и </w:delText>
          </w:r>
          <w:r w:rsidDel="00217CA1">
            <w:rPr>
              <w:rFonts w:ascii="Times New Roman" w:hAnsi="Times New Roman" w:cs="Times New Roman"/>
              <w:color w:val="000000"/>
              <w:sz w:val="24"/>
              <w:szCs w:val="24"/>
            </w:rPr>
            <w:delText>(или) на основании решений общего собрания собственников помещений в МКД</w:delText>
          </w:r>
          <w:r w:rsidRPr="000041A1" w:rsidDel="00217CA1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; </w:delText>
          </w:r>
        </w:del>
      </w:moveTo>
    </w:p>
    <w:p w14:paraId="0D81618E" w14:textId="6B66085D" w:rsidR="00706CD6" w:rsidRPr="000041A1" w:rsidDel="00217CA1" w:rsidRDefault="00706CD6" w:rsidP="00706CD6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1825" w:author="Степанова Любовь Борисовна" w:date="2024-10-02T17:44:00Z"/>
          <w:moveTo w:id="1826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To w:id="1827" w:author="Степанова Любовь Борисовна" w:date="2024-10-02T17:29:00Z">
        <w:del w:id="1828" w:author="Степанова Любовь Борисовна" w:date="2024-10-02T17:44:00Z">
          <w:r w:rsidRPr="000041A1" w:rsidDel="00217CA1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• мусорить на придомовой территории; </w:delText>
          </w:r>
        </w:del>
      </w:moveTo>
    </w:p>
    <w:p w14:paraId="37883896" w14:textId="64821774" w:rsidR="00706CD6" w:rsidRPr="000041A1" w:rsidDel="00D53A5C" w:rsidRDefault="00706CD6" w:rsidP="00706CD6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1829" w:author="Степанова Любовь Борисовна" w:date="2024-10-02T17:38:00Z"/>
          <w:moveTo w:id="1830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To w:id="1831" w:author="Степанова Любовь Борисовна" w:date="2024-10-02T17:29:00Z">
        <w:del w:id="1832" w:author="Степанова Любовь Борисовна" w:date="2024-10-02T17:38:00Z">
          <w:r w:rsidRPr="000041A1" w:rsidDel="00D53A5C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• распивать спиртные напитки на придомовой территории и местах общего пользования дома; </w:delText>
          </w:r>
        </w:del>
      </w:moveTo>
    </w:p>
    <w:p w14:paraId="7FEFAE93" w14:textId="2CC88403" w:rsidR="00706CD6" w:rsidRPr="000041A1" w:rsidDel="00217CA1" w:rsidRDefault="00706CD6" w:rsidP="00706CD6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1833" w:author="Степанова Любовь Борисовна" w:date="2024-10-02T17:40:00Z"/>
          <w:moveTo w:id="1834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To w:id="1835" w:author="Степанова Любовь Борисовна" w:date="2024-10-02T17:29:00Z">
        <w:del w:id="1836" w:author="Степанова Любовь Борисовна" w:date="2024-10-02T17:40:00Z">
          <w:r w:rsidRPr="000041A1" w:rsidDel="00217CA1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• </w:delText>
          </w:r>
        </w:del>
        <w:del w:id="1837" w:author="Степанова Любовь Борисовна" w:date="2024-10-02T17:39:00Z">
          <w:r w:rsidRPr="000041A1" w:rsidDel="00D53A5C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чистка ковровых изделий, одежды, постельных принадлежностей </w:delText>
          </w:r>
        </w:del>
        <w:del w:id="1838" w:author="Степанова Любовь Борисовна" w:date="2024-10-02T17:40:00Z">
          <w:r w:rsidRPr="000041A1" w:rsidDel="00217CA1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на придомовой территории; </w:delText>
          </w:r>
        </w:del>
      </w:moveTo>
    </w:p>
    <w:p w14:paraId="290946AC" w14:textId="5407D4F2" w:rsidR="00706CD6" w:rsidRPr="000041A1" w:rsidDel="005062C9" w:rsidRDefault="00706CD6" w:rsidP="00706CD6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1839" w:author="Степанова Любовь Борисовна" w:date="2024-10-02T17:58:00Z"/>
          <w:moveTo w:id="1840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commentRangeStart w:id="1841"/>
      <w:moveTo w:id="1842" w:author="Степанова Любовь Борисовна" w:date="2024-10-02T17:29:00Z">
        <w:del w:id="1843" w:author="Степанова Любовь Борисовна" w:date="2024-10-02T17:58:00Z">
          <w:r w:rsidRPr="000041A1" w:rsidDel="005062C9">
            <w:rPr>
              <w:rFonts w:ascii="Times New Roman" w:hAnsi="Times New Roman" w:cs="Times New Roman"/>
              <w:color w:val="000000"/>
              <w:sz w:val="24"/>
              <w:szCs w:val="24"/>
            </w:rPr>
            <w:delText>•</w:delText>
          </w:r>
        </w:del>
        <w:del w:id="1844" w:author="Степанова Любовь Борисовна" w:date="2024-10-02T17:39:00Z">
          <w:r w:rsidRPr="000041A1" w:rsidDel="00D53A5C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курение, распитие спиртных напитков</w:delText>
          </w:r>
          <w:commentRangeEnd w:id="1841"/>
          <w:r w:rsidDel="00D53A5C">
            <w:rPr>
              <w:rStyle w:val="af1"/>
            </w:rPr>
            <w:commentReference w:id="1841"/>
          </w:r>
          <w:r w:rsidRPr="000041A1" w:rsidDel="00D53A5C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на детской площадке и общих помещения ЖК, в том числе на</w:delText>
          </w:r>
          <w:r w:rsidDel="00D53A5C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</w:delText>
          </w:r>
          <w:commentRangeStart w:id="1845"/>
          <w:r w:rsidDel="00D53A5C">
            <w:rPr>
              <w:rFonts w:ascii="Times New Roman" w:hAnsi="Times New Roman" w:cs="Times New Roman"/>
              <w:color w:val="000000"/>
              <w:sz w:val="24"/>
              <w:szCs w:val="24"/>
            </w:rPr>
            <w:delText>террасах</w:delText>
          </w:r>
          <w:commentRangeEnd w:id="1845"/>
          <w:r w:rsidDel="00D53A5C">
            <w:rPr>
              <w:rStyle w:val="af1"/>
            </w:rPr>
            <w:commentReference w:id="1845"/>
          </w:r>
          <w:r w:rsidDel="00D53A5C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МОП МКД</w:delText>
          </w:r>
          <w:r w:rsidRPr="000041A1" w:rsidDel="00D53A5C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. </w:delText>
          </w:r>
        </w:del>
      </w:moveTo>
    </w:p>
    <w:p w14:paraId="63E90555" w14:textId="35406C0B" w:rsidR="00706CD6" w:rsidDel="005062C9" w:rsidRDefault="00706CD6" w:rsidP="00706CD6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1846" w:author="Степанова Любовь Борисовна" w:date="2024-10-02T17:58:00Z"/>
          <w:moveTo w:id="1847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To w:id="1848" w:author="Степанова Любовь Борисовна" w:date="2024-10-02T17:29:00Z">
        <w:del w:id="1849" w:author="Степанова Любовь Борисовна" w:date="2024-10-02T17:58:00Z">
          <w:r w:rsidRPr="000041A1" w:rsidDel="005062C9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5.4.1.6. </w:delText>
          </w:r>
        </w:del>
        <w:del w:id="1850" w:author="Степанова Любовь Борисовна" w:date="2024-10-02T17:56:00Z">
          <w:r w:rsidRPr="000041A1" w:rsidDel="00C76476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При засорении придомовой территории, повреждении или уничтожении объектов благоустройства и зеленых насаждений, нанесении иных повреждений объектам </w:delText>
          </w:r>
          <w:r w:rsidDel="00C76476">
            <w:rPr>
              <w:rFonts w:ascii="Times New Roman" w:hAnsi="Times New Roman" w:cs="Times New Roman"/>
              <w:color w:val="000000"/>
              <w:sz w:val="24"/>
              <w:szCs w:val="24"/>
            </w:rPr>
            <w:delText>О</w:delText>
          </w:r>
        </w:del>
        <w:del w:id="1851" w:author="Степанова Любовь Борисовна" w:date="2024-10-02T17:55:00Z">
          <w:r w:rsidDel="00C76476">
            <w:rPr>
              <w:rFonts w:ascii="Times New Roman" w:hAnsi="Times New Roman" w:cs="Times New Roman"/>
              <w:color w:val="000000"/>
              <w:sz w:val="24"/>
              <w:szCs w:val="24"/>
            </w:rPr>
            <w:delText>ДИ</w:delText>
          </w:r>
        </w:del>
        <w:del w:id="1852" w:author="Степанова Любовь Борисовна" w:date="2024-10-02T17:56:00Z">
          <w:r w:rsidRPr="000041A1" w:rsidDel="00C76476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виновные лица обязаны немедленно устранить нанесенные повреждения (в т.ч. убрать мусор, последствия выгула домашних животных)</w:delText>
          </w:r>
          <w:r w:rsidDel="00C76476">
            <w:rPr>
              <w:rFonts w:ascii="Times New Roman" w:hAnsi="Times New Roman" w:cs="Times New Roman"/>
              <w:color w:val="000000"/>
              <w:sz w:val="24"/>
              <w:szCs w:val="24"/>
            </w:rPr>
            <w:delText>.</w:delText>
          </w:r>
          <w:r w:rsidRPr="000041A1" w:rsidDel="00C76476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</w:delText>
          </w:r>
        </w:del>
      </w:moveTo>
    </w:p>
    <w:p w14:paraId="7D7E6757" w14:textId="6335BFCE" w:rsidR="00706CD6" w:rsidDel="00C76476" w:rsidRDefault="00706CD6" w:rsidP="00706CD6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1853" w:author="Степанова Любовь Борисовна" w:date="2024-10-02T17:55:00Z"/>
          <w:moveTo w:id="1854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</w:p>
    <w:moveToRangeEnd w:id="1813"/>
    <w:p w14:paraId="5F2FF3FF" w14:textId="25DE2331" w:rsidR="0072695B" w:rsidRPr="000041A1" w:rsidRDefault="00AD7242" w:rsidP="0072695B">
      <w:pPr>
        <w:spacing w:after="0"/>
        <w:ind w:firstLine="567"/>
        <w:jc w:val="both"/>
        <w:rPr>
          <w:ins w:id="185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56" w:author="Степанова Любовь Борисовна" w:date="2024-10-30T13:02:00Z">
        <w:r>
          <w:rPr>
            <w:rFonts w:ascii="Times New Roman" w:hAnsi="Times New Roman" w:cs="Times New Roman"/>
            <w:sz w:val="24"/>
            <w:szCs w:val="24"/>
          </w:rPr>
          <w:t>5.8.1.9.</w:t>
        </w:r>
      </w:ins>
      <w:ins w:id="1857" w:author="Степанова Любовь Борисовна" w:date="2024-10-02T17:23:00Z">
        <w:r w:rsidR="00706CD6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858" w:author="Степанова Любовь Борисовна" w:date="2024-10-02T17:21:00Z">
        <w:r w:rsidR="00706CD6">
          <w:rPr>
            <w:rFonts w:ascii="Times New Roman" w:hAnsi="Times New Roman" w:cs="Times New Roman"/>
            <w:sz w:val="24"/>
            <w:szCs w:val="24"/>
          </w:rPr>
          <w:t>Детские и спортивные площадки.</w:t>
        </w:r>
      </w:ins>
    </w:p>
    <w:p w14:paraId="4DB05959" w14:textId="1943AC1C" w:rsidR="0072695B" w:rsidRPr="000041A1" w:rsidRDefault="0072695B" w:rsidP="0072695B">
      <w:pPr>
        <w:spacing w:after="0"/>
        <w:ind w:firstLine="567"/>
        <w:jc w:val="both"/>
        <w:rPr>
          <w:ins w:id="1859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60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>Детские площадки предназначены для игр и активного отдыха детей разных возрастов. Взрослые должны уважать права детей и по возможности использовать для встреч и других мероприятий, не связанных с отдыхом детей, другие места общего пользования.</w:t>
        </w:r>
      </w:ins>
    </w:p>
    <w:p w14:paraId="016091C3" w14:textId="77777777" w:rsidR="0072695B" w:rsidRPr="000041A1" w:rsidRDefault="0072695B" w:rsidP="0072695B">
      <w:pPr>
        <w:spacing w:after="0"/>
        <w:ind w:firstLine="567"/>
        <w:jc w:val="both"/>
        <w:rPr>
          <w:ins w:id="186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70C4A4ED" w14:textId="77777777" w:rsidR="0072695B" w:rsidRPr="000041A1" w:rsidRDefault="0072695B" w:rsidP="0072695B">
      <w:pPr>
        <w:spacing w:after="0"/>
        <w:jc w:val="center"/>
        <w:rPr>
          <w:ins w:id="1862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63" w:author="Степанова Любовь Борисовна" w:date="2024-10-02T17:07:00Z">
        <w:r w:rsidRPr="000041A1">
          <w:rPr>
            <w:rFonts w:ascii="Times New Roman" w:hAnsi="Times New Roman" w:cs="Times New Roman"/>
            <w:noProof/>
            <w:sz w:val="24"/>
            <w:szCs w:val="24"/>
            <w:lang w:eastAsia="ru-RU"/>
          </w:rPr>
          <w:drawing>
            <wp:inline distT="0" distB="0" distL="0" distR="0" wp14:anchorId="227CE495" wp14:editId="2C59DB1E">
              <wp:extent cx="6280150" cy="2027104"/>
              <wp:effectExtent l="0" t="0" r="6350" b="0"/>
              <wp:docPr id="7" name="Рисунок 7" descr="ЖК Вандер парк: квартиры от официального застройщика — скидки, отзывы,  планировки жилого комплекса, расчет ипотеки | Новострой-М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ЖК Вандер парк: квартиры от официального застройщика — скидки, отзывы,  планировки жилого комплекса, расчет ипотеки | Новострой-М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60945" r="30981"/>
                      <a:stretch/>
                    </pic:blipFill>
                    <pic:spPr bwMode="auto">
                      <a:xfrm>
                        <a:off x="0" y="0"/>
                        <a:ext cx="6307233" cy="20358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2F8160E" w14:textId="77777777" w:rsidR="0072695B" w:rsidRPr="000041A1" w:rsidRDefault="0072695B" w:rsidP="0072695B">
      <w:pPr>
        <w:spacing w:after="0"/>
        <w:ind w:firstLine="567"/>
        <w:jc w:val="both"/>
        <w:rPr>
          <w:ins w:id="186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4272E323" w14:textId="77777777" w:rsidR="0072695B" w:rsidRPr="000041A1" w:rsidRDefault="0072695B" w:rsidP="0072695B">
      <w:pPr>
        <w:spacing w:after="0"/>
        <w:ind w:firstLine="567"/>
        <w:jc w:val="both"/>
        <w:rPr>
          <w:ins w:id="186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4C809D91" w14:textId="5A1C92E9" w:rsidR="0072695B" w:rsidRPr="000041A1" w:rsidRDefault="0072695B" w:rsidP="0072695B">
      <w:pPr>
        <w:spacing w:after="0"/>
        <w:ind w:firstLine="567"/>
        <w:jc w:val="both"/>
        <w:rPr>
          <w:ins w:id="1866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commentRangeStart w:id="1867"/>
      <w:commentRangeStart w:id="1868"/>
      <w:ins w:id="1869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Спортивные площадки </w:t>
        </w:r>
        <w:commentRangeEnd w:id="1867"/>
        <w:r>
          <w:rPr>
            <w:rStyle w:val="af1"/>
          </w:rPr>
          <w:commentReference w:id="1867"/>
        </w:r>
        <w:commentRangeEnd w:id="1868"/>
        <w:r>
          <w:rPr>
            <w:rStyle w:val="af1"/>
          </w:rPr>
          <w:commentReference w:id="1868"/>
        </w:r>
        <w:r w:rsidRPr="000041A1">
          <w:rPr>
            <w:rFonts w:ascii="Times New Roman" w:hAnsi="Times New Roman" w:cs="Times New Roman"/>
            <w:sz w:val="24"/>
            <w:szCs w:val="24"/>
          </w:rPr>
          <w:t>предназначены для занятий физкультурой и спортом разных возрастных групп собственников и приглашенных ими лиц.</w:t>
        </w:r>
      </w:ins>
    </w:p>
    <w:p w14:paraId="7D299412" w14:textId="77777777" w:rsidR="0072695B" w:rsidRPr="000041A1" w:rsidRDefault="0072695B" w:rsidP="0072695B">
      <w:pPr>
        <w:spacing w:after="0"/>
        <w:ind w:firstLine="567"/>
        <w:jc w:val="both"/>
        <w:rPr>
          <w:ins w:id="1870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3F2272EC" w14:textId="77777777" w:rsidR="0072695B" w:rsidRPr="000041A1" w:rsidRDefault="0072695B" w:rsidP="0072695B">
      <w:pPr>
        <w:spacing w:after="0"/>
        <w:ind w:firstLine="567"/>
        <w:jc w:val="both"/>
        <w:rPr>
          <w:ins w:id="187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279F8F4B" w14:textId="77777777" w:rsidR="0072695B" w:rsidRPr="000041A1" w:rsidRDefault="0072695B" w:rsidP="0072695B">
      <w:pPr>
        <w:spacing w:after="0"/>
        <w:jc w:val="center"/>
        <w:rPr>
          <w:ins w:id="1872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73" w:author="Степанова Любовь Борисовна" w:date="2024-10-02T17:07:00Z">
        <w:r w:rsidRPr="000041A1">
          <w:rPr>
            <w:rFonts w:ascii="Times New Roman" w:hAnsi="Times New Roman" w:cs="Times New Roman"/>
            <w:noProof/>
            <w:sz w:val="24"/>
            <w:szCs w:val="24"/>
            <w:lang w:eastAsia="ru-RU"/>
          </w:rPr>
          <w:drawing>
            <wp:inline distT="0" distB="0" distL="0" distR="0" wp14:anchorId="0E37EBD3" wp14:editId="125EB849">
              <wp:extent cx="6049037" cy="2164852"/>
              <wp:effectExtent l="0" t="0" r="8890" b="6985"/>
              <wp:docPr id="8" name="Рисунок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430" t="53441"/>
                      <a:stretch/>
                    </pic:blipFill>
                    <pic:spPr bwMode="auto">
                      <a:xfrm>
                        <a:off x="0" y="0"/>
                        <a:ext cx="6104701" cy="218477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2F48F5A2" w14:textId="77777777" w:rsidR="0072695B" w:rsidRPr="000041A1" w:rsidRDefault="0072695B" w:rsidP="0072695B">
      <w:pPr>
        <w:spacing w:after="0"/>
        <w:ind w:firstLine="567"/>
        <w:jc w:val="both"/>
        <w:rPr>
          <w:ins w:id="187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1D0402F9" w14:textId="77777777" w:rsidR="0072695B" w:rsidRPr="000041A1" w:rsidRDefault="0072695B" w:rsidP="0072695B">
      <w:pPr>
        <w:spacing w:after="0"/>
        <w:ind w:firstLine="567"/>
        <w:jc w:val="both"/>
        <w:rPr>
          <w:ins w:id="187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3DF2C9FF" w14:textId="77777777" w:rsidR="0072695B" w:rsidRPr="000041A1" w:rsidRDefault="0072695B" w:rsidP="0072695B">
      <w:pPr>
        <w:spacing w:after="0"/>
        <w:ind w:firstLine="567"/>
        <w:jc w:val="both"/>
        <w:rPr>
          <w:ins w:id="1876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263C16AD" w14:textId="5B94F989" w:rsidR="0072695B" w:rsidRPr="000041A1" w:rsidRDefault="00AD7242" w:rsidP="0072695B">
      <w:pPr>
        <w:spacing w:after="0"/>
        <w:ind w:firstLine="567"/>
        <w:jc w:val="both"/>
        <w:rPr>
          <w:ins w:id="1877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78" w:author="Степанова Любовь Борисовна" w:date="2024-10-30T13:02:00Z">
        <w:r>
          <w:rPr>
            <w:rFonts w:ascii="Times New Roman" w:hAnsi="Times New Roman" w:cs="Times New Roman"/>
            <w:sz w:val="24"/>
            <w:szCs w:val="24"/>
          </w:rPr>
          <w:t>5.8.1.</w:t>
        </w:r>
      </w:ins>
      <w:ins w:id="1879" w:author="Степанова Любовь Борисовна" w:date="2024-10-30T13:03:00Z">
        <w:r>
          <w:rPr>
            <w:rFonts w:ascii="Times New Roman" w:hAnsi="Times New Roman" w:cs="Times New Roman"/>
            <w:sz w:val="24"/>
            <w:szCs w:val="24"/>
          </w:rPr>
          <w:t>10.</w:t>
        </w:r>
      </w:ins>
      <w:ins w:id="1880" w:author="Степанова Любовь Борисовна" w:date="2024-10-02T17:07:00Z">
        <w:r w:rsidR="0072695B" w:rsidRPr="000041A1">
          <w:rPr>
            <w:rFonts w:ascii="Times New Roman" w:hAnsi="Times New Roman" w:cs="Times New Roman"/>
            <w:sz w:val="24"/>
            <w:szCs w:val="24"/>
          </w:rPr>
          <w:t xml:space="preserve"> Родители и (или) иные совершеннолетние лица, сопровождающие детей, находящихся на детской/спортивной площадке, обязаны не допускать возникновения конфликтных ситуаций между детьми, между иными лицами, а также обязаны соблюдать меры предосторожности при пользовании оборудованием детской и (или) спортивной площадок, в целях обеспечения безопасности детей.</w:t>
        </w:r>
      </w:ins>
    </w:p>
    <w:p w14:paraId="6A3EB8EC" w14:textId="61BF1EA8" w:rsidR="0072695B" w:rsidRPr="000041A1" w:rsidRDefault="00AD7242" w:rsidP="0072695B">
      <w:pPr>
        <w:spacing w:after="0"/>
        <w:ind w:firstLine="567"/>
        <w:jc w:val="both"/>
        <w:rPr>
          <w:ins w:id="188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82" w:author="Степанова Любовь Борисовна" w:date="2024-10-30T13:10:00Z">
        <w:r>
          <w:rPr>
            <w:rFonts w:ascii="Times New Roman" w:hAnsi="Times New Roman" w:cs="Times New Roman"/>
            <w:sz w:val="24"/>
            <w:szCs w:val="24"/>
          </w:rPr>
          <w:t>5.8.1.11</w:t>
        </w:r>
      </w:ins>
      <w:ins w:id="1883" w:author="Степанова Любовь Борисовна" w:date="2024-10-02T17:24:00Z">
        <w:r w:rsidR="00706CD6">
          <w:rPr>
            <w:rFonts w:ascii="Times New Roman" w:hAnsi="Times New Roman" w:cs="Times New Roman"/>
            <w:sz w:val="24"/>
            <w:szCs w:val="24"/>
          </w:rPr>
          <w:t>.</w:t>
        </w:r>
      </w:ins>
      <w:ins w:id="1884" w:author="Степанова Любовь Борисовна" w:date="2024-10-02T17:07:00Z">
        <w:r w:rsidR="0072695B" w:rsidRPr="000041A1">
          <w:rPr>
            <w:rFonts w:ascii="Times New Roman" w:hAnsi="Times New Roman" w:cs="Times New Roman"/>
            <w:sz w:val="24"/>
            <w:szCs w:val="24"/>
          </w:rPr>
          <w:t xml:space="preserve"> В случае возникновения на детской или спортивной площадке конфликтной ситуации незамедлительно принимать меры к мирному урегулированию разногласий с целью недопущения противоправных действий.</w:t>
        </w:r>
      </w:ins>
    </w:p>
    <w:p w14:paraId="034919EB" w14:textId="657C0B4B" w:rsidR="0072695B" w:rsidRPr="000041A1" w:rsidRDefault="00AD7242" w:rsidP="0072695B">
      <w:pPr>
        <w:spacing w:after="0"/>
        <w:ind w:firstLine="567"/>
        <w:jc w:val="both"/>
        <w:rPr>
          <w:ins w:id="188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86" w:author="Степанова Любовь Борисовна" w:date="2024-10-30T13:10:00Z">
        <w:r>
          <w:rPr>
            <w:rFonts w:ascii="Times New Roman" w:hAnsi="Times New Roman" w:cs="Times New Roman"/>
            <w:sz w:val="24"/>
            <w:szCs w:val="24"/>
          </w:rPr>
          <w:t>5.8.1.12.</w:t>
        </w:r>
      </w:ins>
      <w:ins w:id="1887" w:author="Степанова Любовь Борисовна" w:date="2024-10-02T17:07:00Z">
        <w:r w:rsidR="0072695B" w:rsidRPr="000041A1">
          <w:rPr>
            <w:rFonts w:ascii="Times New Roman" w:hAnsi="Times New Roman" w:cs="Times New Roman"/>
            <w:sz w:val="24"/>
            <w:szCs w:val="24"/>
          </w:rPr>
          <w:t xml:space="preserve"> На детских и спортивных площадках запрещается:</w:t>
        </w:r>
      </w:ins>
    </w:p>
    <w:p w14:paraId="2673FA3B" w14:textId="77777777" w:rsidR="0072695B" w:rsidRPr="000041A1" w:rsidRDefault="0072695B" w:rsidP="0072695B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ins w:id="1888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89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оставлять несовершеннолетних детей без присмотра родителей, либо уполномоченных лиц;</w:t>
        </w:r>
      </w:ins>
    </w:p>
    <w:p w14:paraId="4A536335" w14:textId="77777777" w:rsidR="0072695B" w:rsidRPr="000041A1" w:rsidRDefault="0072695B" w:rsidP="0072695B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ins w:id="1890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91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несоблюдение мер предосторожности;</w:t>
        </w:r>
      </w:ins>
    </w:p>
    <w:p w14:paraId="4E44BBED" w14:textId="6D27CDD9" w:rsidR="0072695B" w:rsidRPr="000041A1" w:rsidRDefault="0072695B" w:rsidP="0072695B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ins w:id="1892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93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>нецензурно выражаться;</w:t>
        </w:r>
      </w:ins>
    </w:p>
    <w:p w14:paraId="3DEA619E" w14:textId="4EB11B64" w:rsidR="0072695B" w:rsidRPr="000041A1" w:rsidRDefault="0072695B" w:rsidP="0072695B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ins w:id="189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95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>выгул домашних животных;</w:t>
        </w:r>
      </w:ins>
    </w:p>
    <w:p w14:paraId="63AFC12A" w14:textId="60CF6CC8" w:rsidR="0072695B" w:rsidRPr="000041A1" w:rsidRDefault="0072695B" w:rsidP="0072695B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ins w:id="1896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97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использовать оборудование детских и спортивных площадок не по </w:t>
        </w:r>
        <w:proofErr w:type="gramStart"/>
        <w:r w:rsidRPr="000041A1">
          <w:rPr>
            <w:rFonts w:ascii="Times New Roman" w:hAnsi="Times New Roman" w:cs="Times New Roman"/>
            <w:sz w:val="24"/>
            <w:szCs w:val="24"/>
          </w:rPr>
          <w:t>назначению,  это</w:t>
        </w:r>
        <w:proofErr w:type="gramEnd"/>
        <w:r w:rsidRPr="000041A1">
          <w:rPr>
            <w:rFonts w:ascii="Times New Roman" w:hAnsi="Times New Roman" w:cs="Times New Roman"/>
            <w:sz w:val="24"/>
            <w:szCs w:val="24"/>
          </w:rPr>
          <w:t xml:space="preserve"> может угрожать жизни и здоровью человека и (или) привести к порче оборудования;</w:t>
        </w:r>
      </w:ins>
    </w:p>
    <w:p w14:paraId="68924F22" w14:textId="77777777" w:rsidR="0072695B" w:rsidRPr="000041A1" w:rsidRDefault="0072695B" w:rsidP="0072695B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ins w:id="1898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899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lastRenderedPageBreak/>
          <w:t xml:space="preserve"> использовать оборудование детских и спортивных площадок с нарушением правил пользования и эксплуатации;</w:t>
        </w:r>
      </w:ins>
    </w:p>
    <w:p w14:paraId="4FF2B440" w14:textId="77777777" w:rsidR="0072695B" w:rsidRPr="000041A1" w:rsidRDefault="0072695B" w:rsidP="0072695B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ins w:id="1900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901" w:author="Степанова Любовь Борисовна" w:date="2024-10-02T17:07:00Z">
        <w:r w:rsidRPr="000041A1">
          <w:rPr>
            <w:rFonts w:ascii="Times New Roman" w:hAnsi="Times New Roman" w:cs="Times New Roman"/>
            <w:sz w:val="24"/>
            <w:szCs w:val="24"/>
          </w:rPr>
          <w:t xml:space="preserve"> совершать любые противоправные </w:t>
        </w:r>
        <w:commentRangeStart w:id="1902"/>
        <w:commentRangeStart w:id="1903"/>
        <w:r w:rsidRPr="000041A1">
          <w:rPr>
            <w:rFonts w:ascii="Times New Roman" w:hAnsi="Times New Roman" w:cs="Times New Roman"/>
            <w:sz w:val="24"/>
            <w:szCs w:val="24"/>
          </w:rPr>
          <w:t>действия</w:t>
        </w:r>
        <w:commentRangeEnd w:id="1902"/>
        <w:r>
          <w:rPr>
            <w:rStyle w:val="af1"/>
          </w:rPr>
          <w:commentReference w:id="1902"/>
        </w:r>
        <w:commentRangeEnd w:id="1903"/>
        <w:r>
          <w:rPr>
            <w:rStyle w:val="af1"/>
          </w:rPr>
          <w:commentReference w:id="1903"/>
        </w:r>
        <w:r w:rsidRPr="000041A1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2CF9E07B" w14:textId="7563789D" w:rsidR="0072695B" w:rsidRPr="000041A1" w:rsidRDefault="00AD7242" w:rsidP="0072695B">
      <w:pPr>
        <w:spacing w:after="0"/>
        <w:ind w:firstLine="567"/>
        <w:jc w:val="both"/>
        <w:rPr>
          <w:ins w:id="190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905" w:author="Степанова Любовь Борисовна" w:date="2024-10-30T13:10:00Z">
        <w:r>
          <w:rPr>
            <w:rFonts w:ascii="Times New Roman" w:hAnsi="Times New Roman" w:cs="Times New Roman"/>
            <w:sz w:val="24"/>
            <w:szCs w:val="24"/>
          </w:rPr>
          <w:t>5.8.1.13.</w:t>
        </w:r>
      </w:ins>
      <w:ins w:id="1906" w:author="Степанова Любовь Борисовна" w:date="2024-10-02T17:07:00Z">
        <w:r w:rsidR="0072695B" w:rsidRPr="000041A1">
          <w:rPr>
            <w:rFonts w:ascii="Times New Roman" w:hAnsi="Times New Roman" w:cs="Times New Roman"/>
            <w:sz w:val="24"/>
            <w:szCs w:val="24"/>
          </w:rPr>
          <w:t xml:space="preserve"> В случае обнаружения неисправности и (или) неправильной работы сооружений на детских и (или) спортивных площадках необходимо сообщить в Управляющую </w:t>
        </w:r>
      </w:ins>
      <w:ins w:id="1907" w:author="Степанова Любовь Борисовна" w:date="2024-10-02T17:25:00Z">
        <w:r w:rsidR="00706CD6">
          <w:rPr>
            <w:rFonts w:ascii="Times New Roman" w:hAnsi="Times New Roman" w:cs="Times New Roman"/>
            <w:sz w:val="24"/>
            <w:szCs w:val="24"/>
          </w:rPr>
          <w:t>организацию</w:t>
        </w:r>
      </w:ins>
      <w:ins w:id="1908" w:author="Степанова Любовь Борисовна" w:date="2024-10-02T17:07:00Z">
        <w:r w:rsidR="0072695B" w:rsidRPr="000041A1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09259160" w14:textId="12ED6BFE" w:rsidR="0072695B" w:rsidRPr="000041A1" w:rsidRDefault="00AD7242" w:rsidP="0072695B">
      <w:pPr>
        <w:spacing w:after="0"/>
        <w:ind w:firstLine="567"/>
        <w:jc w:val="both"/>
        <w:rPr>
          <w:ins w:id="1909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910" w:author="Степанова Любовь Борисовна" w:date="2024-10-30T13:10:00Z">
        <w:r>
          <w:rPr>
            <w:rFonts w:ascii="Times New Roman" w:hAnsi="Times New Roman" w:cs="Times New Roman"/>
            <w:sz w:val="24"/>
            <w:szCs w:val="24"/>
          </w:rPr>
          <w:t>5.</w:t>
        </w:r>
      </w:ins>
      <w:ins w:id="1911" w:author="Степанова Любовь Борисовна" w:date="2024-10-30T13:12:00Z">
        <w:r>
          <w:rPr>
            <w:rFonts w:ascii="Times New Roman" w:hAnsi="Times New Roman" w:cs="Times New Roman"/>
            <w:sz w:val="24"/>
            <w:szCs w:val="24"/>
          </w:rPr>
          <w:t>8</w:t>
        </w:r>
      </w:ins>
      <w:ins w:id="1912" w:author="Степанова Любовь Борисовна" w:date="2024-10-02T17:07:00Z">
        <w:r w:rsidR="0072695B">
          <w:rPr>
            <w:rFonts w:ascii="Times New Roman" w:hAnsi="Times New Roman" w:cs="Times New Roman"/>
            <w:sz w:val="24"/>
            <w:szCs w:val="24"/>
          </w:rPr>
          <w:t>.</w:t>
        </w:r>
      </w:ins>
      <w:ins w:id="1913" w:author="Степанова Любовь Борисовна" w:date="2024-10-30T13:12:00Z">
        <w:r>
          <w:rPr>
            <w:rFonts w:ascii="Times New Roman" w:hAnsi="Times New Roman" w:cs="Times New Roman"/>
            <w:sz w:val="24"/>
            <w:szCs w:val="24"/>
          </w:rPr>
          <w:t>1.14.</w:t>
        </w:r>
      </w:ins>
      <w:ins w:id="1914" w:author="Степанова Любовь Борисовна" w:date="2024-10-02T17:07:00Z">
        <w:r w:rsidR="0072695B">
          <w:rPr>
            <w:rFonts w:ascii="Times New Roman" w:hAnsi="Times New Roman" w:cs="Times New Roman"/>
            <w:sz w:val="24"/>
            <w:szCs w:val="24"/>
          </w:rPr>
          <w:t xml:space="preserve"> </w:t>
        </w:r>
        <w:proofErr w:type="spellStart"/>
        <w:r w:rsidR="0072695B" w:rsidRPr="000041A1">
          <w:rPr>
            <w:rFonts w:ascii="Times New Roman" w:hAnsi="Times New Roman" w:cs="Times New Roman"/>
            <w:sz w:val="24"/>
            <w:szCs w:val="24"/>
          </w:rPr>
          <w:t>МАФы</w:t>
        </w:r>
        <w:proofErr w:type="spellEnd"/>
        <w:r w:rsidR="0072695B" w:rsidRPr="000041A1">
          <w:rPr>
            <w:rFonts w:ascii="Times New Roman" w:hAnsi="Times New Roman" w:cs="Times New Roman"/>
            <w:sz w:val="24"/>
            <w:szCs w:val="24"/>
          </w:rPr>
          <w:t xml:space="preserve"> на детских/спортивных площадках изготовленные из различных материалов, в том числе нагревающихся при высокой температуре наружного воздуха (металл). В этом период времени требуется осторожность при использовании таких </w:t>
        </w:r>
        <w:proofErr w:type="spellStart"/>
        <w:r w:rsidR="0072695B" w:rsidRPr="000041A1">
          <w:rPr>
            <w:rFonts w:ascii="Times New Roman" w:hAnsi="Times New Roman" w:cs="Times New Roman"/>
            <w:sz w:val="24"/>
            <w:szCs w:val="24"/>
          </w:rPr>
          <w:t>МАФов</w:t>
        </w:r>
        <w:proofErr w:type="spellEnd"/>
        <w:r w:rsidR="0072695B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0146B651" w14:textId="1DC6754D" w:rsidR="0072695B" w:rsidRPr="000041A1" w:rsidRDefault="00AD7242" w:rsidP="0072695B">
      <w:pPr>
        <w:spacing w:after="0"/>
        <w:ind w:firstLine="567"/>
        <w:jc w:val="both"/>
        <w:rPr>
          <w:ins w:id="191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ins w:id="1916" w:author="Степанова Любовь Борисовна" w:date="2024-10-30T13:13:00Z">
        <w:r>
          <w:rPr>
            <w:rFonts w:ascii="Times New Roman" w:hAnsi="Times New Roman" w:cs="Times New Roman"/>
            <w:sz w:val="24"/>
            <w:szCs w:val="24"/>
          </w:rPr>
          <w:t xml:space="preserve">5.8.1.15. </w:t>
        </w:r>
      </w:ins>
      <w:ins w:id="1917" w:author="Степанова Любовь Борисовна" w:date="2024-10-02T17:07:00Z">
        <w:r w:rsidR="0072695B" w:rsidRPr="000041A1">
          <w:rPr>
            <w:rFonts w:ascii="Times New Roman" w:hAnsi="Times New Roman" w:cs="Times New Roman"/>
            <w:sz w:val="24"/>
            <w:szCs w:val="24"/>
          </w:rPr>
          <w:t xml:space="preserve">Используемый песок на детских площадках имеет сертификат безопасности, однако, он не предназначен для использования </w:t>
        </w:r>
        <w:commentRangeStart w:id="1918"/>
        <w:commentRangeStart w:id="1919"/>
        <w:r w:rsidR="0072695B" w:rsidRPr="000041A1">
          <w:rPr>
            <w:rFonts w:ascii="Times New Roman" w:hAnsi="Times New Roman" w:cs="Times New Roman"/>
            <w:sz w:val="24"/>
            <w:szCs w:val="24"/>
          </w:rPr>
          <w:t>перорально</w:t>
        </w:r>
        <w:commentRangeEnd w:id="1918"/>
        <w:r w:rsidR="0072695B">
          <w:rPr>
            <w:rStyle w:val="af1"/>
          </w:rPr>
          <w:commentReference w:id="1918"/>
        </w:r>
        <w:commentRangeEnd w:id="1919"/>
        <w:r w:rsidR="0072695B">
          <w:rPr>
            <w:rStyle w:val="af1"/>
          </w:rPr>
          <w:commentReference w:id="1919"/>
        </w:r>
        <w:r w:rsidR="0072695B" w:rsidRPr="000041A1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5213E7A7" w14:textId="568085C5" w:rsidR="0072695B" w:rsidRPr="000041A1" w:rsidDel="005E00D2" w:rsidRDefault="0072695B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1920" w:author="Степанова Любовь Борисовна" w:date="2024-10-02T17:59:00Z"/>
          <w:rFonts w:ascii="Times New Roman" w:hAnsi="Times New Roman" w:cs="Times New Roman"/>
          <w:b/>
          <w:color w:val="000000"/>
          <w:sz w:val="24"/>
          <w:szCs w:val="24"/>
        </w:rPr>
      </w:pPr>
    </w:p>
    <w:p w14:paraId="13E83374" w14:textId="74B534CD" w:rsidR="00B15F48" w:rsidRPr="00B15F48" w:rsidDel="00706CD6" w:rsidRDefault="000041A1" w:rsidP="004033D7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ins w:id="1921" w:author="Хайретдинова Галия Динмухаммятовна" w:date="2024-09-09T13:37:00Z"/>
          <w:del w:id="1922" w:author="Степанова Любовь Борисовна" w:date="2024-10-02T17:22:00Z"/>
          <w:rFonts w:ascii="Times New Roman" w:hAnsi="Times New Roman" w:cs="Times New Roman"/>
          <w:color w:val="000000"/>
          <w:sz w:val="24"/>
          <w:szCs w:val="24"/>
          <w:rPrChange w:id="1923" w:author="Хайретдинова Галия Динмухаммятовна" w:date="2024-09-09T13:37:00Z">
            <w:rPr>
              <w:ins w:id="1924" w:author="Хайретдинова Галия Динмухаммятовна" w:date="2024-09-09T13:37:00Z"/>
              <w:del w:id="1925" w:author="Степанова Любовь Борисовна" w:date="2024-10-02T17:22:00Z"/>
              <w:rFonts w:ascii="Times New Roman" w:hAnsi="Times New Roman" w:cs="Times New Roman"/>
              <w:color w:val="000000"/>
              <w:sz w:val="24"/>
              <w:szCs w:val="24"/>
              <w:highlight w:val="green"/>
            </w:rPr>
          </w:rPrChange>
        </w:rPr>
      </w:pPr>
      <w:del w:id="1926" w:author="Степанова Любовь Борисовна" w:date="2024-10-02T17:22:00Z">
        <w:r w:rsidRPr="00B15F48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5.4.1.1</w:delText>
        </w:r>
        <w:commentRangeStart w:id="1927"/>
        <w:commentRangeStart w:id="1928"/>
        <w:r w:rsidRPr="00B15F48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Все лица, находящиеся на территории </w:delText>
        </w:r>
        <w:r w:rsidR="00913215" w:rsidRPr="00B15F48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МКД</w:delText>
        </w:r>
        <w:r w:rsidRPr="000E292C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, обязаны не нарушать режима тишины в дневное время с 13.00 до 15.00 часов, а также в ночное время в будние дни в период с 2</w:delText>
        </w:r>
      </w:del>
      <w:ins w:id="1929" w:author="Хайретдинова Галия Динмухаммятовна" w:date="2024-09-09T13:35:00Z">
        <w:del w:id="1930" w:author="Степанова Любовь Борисовна" w:date="2024-10-02T17:22:00Z">
          <w:r w:rsidR="00B15F48" w:rsidRPr="00B15F48" w:rsidDel="00706CD6">
            <w:rPr>
              <w:rFonts w:ascii="Times New Roman" w:hAnsi="Times New Roman" w:cs="Times New Roman"/>
              <w:color w:val="000000"/>
              <w:sz w:val="24"/>
              <w:szCs w:val="24"/>
              <w:rPrChange w:id="1931" w:author="Хайретдинова Галия Динмухаммятовна" w:date="2024-09-09T13:37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green"/>
                </w:rPr>
              </w:rPrChange>
            </w:rPr>
            <w:delText>3</w:delText>
          </w:r>
        </w:del>
      </w:ins>
      <w:del w:id="1932" w:author="Степанова Любовь Борисовна" w:date="2024-10-02T17:22:00Z">
        <w:r w:rsidRPr="00B15F48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1:00 до 0</w:delText>
        </w:r>
      </w:del>
      <w:ins w:id="1933" w:author="Хайретдинова Галия Динмухаммятовна" w:date="2024-09-09T13:35:00Z">
        <w:del w:id="1934" w:author="Степанова Любовь Борисовна" w:date="2024-10-02T17:22:00Z">
          <w:r w:rsidR="00B15F48" w:rsidRPr="00B15F48" w:rsidDel="00706CD6">
            <w:rPr>
              <w:rFonts w:ascii="Times New Roman" w:hAnsi="Times New Roman" w:cs="Times New Roman"/>
              <w:color w:val="000000"/>
              <w:sz w:val="24"/>
              <w:szCs w:val="24"/>
              <w:rPrChange w:id="1935" w:author="Хайретдинова Галия Динмухаммятовна" w:date="2024-09-09T13:37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green"/>
                </w:rPr>
              </w:rPrChange>
            </w:rPr>
            <w:delText>7</w:delText>
          </w:r>
        </w:del>
      </w:ins>
      <w:del w:id="1936" w:author="Степанова Любовь Борисовна" w:date="2024-10-02T17:22:00Z">
        <w:r w:rsidRPr="00B15F48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8:00 часов</w:delText>
        </w:r>
      </w:del>
      <w:ins w:id="1937" w:author="Хайретдинова Галия Динмухаммятовна" w:date="2024-09-09T13:37:00Z">
        <w:del w:id="1938" w:author="Степанова Любовь Борисовна" w:date="2024-10-02T17:22:00Z">
          <w:r w:rsidR="00B15F48" w:rsidRPr="00B15F48" w:rsidDel="00706CD6">
            <w:rPr>
              <w:rFonts w:ascii="Times New Roman" w:hAnsi="Times New Roman" w:cs="Times New Roman"/>
              <w:color w:val="000000"/>
              <w:sz w:val="24"/>
              <w:szCs w:val="24"/>
              <w:rPrChange w:id="1939" w:author="Хайретдинова Галия Динмухаммятовна" w:date="2024-09-09T13:37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green"/>
                </w:rPr>
              </w:rPrChange>
            </w:rPr>
            <w:delText xml:space="preserve">. </w:delText>
          </w:r>
        </w:del>
      </w:ins>
    </w:p>
    <w:p w14:paraId="44FE6716" w14:textId="09468400" w:rsidR="000041A1" w:rsidRPr="000041A1" w:rsidDel="00706CD6" w:rsidRDefault="000041A1" w:rsidP="004033D7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1940" w:author="Степанова Любовь Борисовна" w:date="2024-10-02T17:22:00Z"/>
          <w:rFonts w:ascii="Times New Roman" w:hAnsi="Times New Roman" w:cs="Times New Roman"/>
          <w:color w:val="000000"/>
          <w:sz w:val="24"/>
          <w:szCs w:val="24"/>
        </w:rPr>
      </w:pPr>
      <w:del w:id="1941" w:author="Степанова Любовь Борисовна" w:date="2024-10-02T17:22:00Z">
        <w:r w:rsidRPr="00B15F48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, в субботу, воскресенье и нерабочие праздничные дни в период с </w:delText>
        </w:r>
        <w:r w:rsidR="004033D7" w:rsidRPr="000E292C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22:00 до 10:00 часов</w:delText>
        </w:r>
        <w:r w:rsidRPr="000E292C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  <w:ins w:id="1942" w:author="Хайретдинова Галия Динмухаммятовна" w:date="2024-09-09T13:35:00Z">
        <w:del w:id="1943" w:author="Степанова Любовь Борисовна" w:date="2024-10-02T17:16:00Z">
          <w:r w:rsidR="00B15F48" w:rsidRPr="00B15F48" w:rsidDel="00D81DC1">
            <w:rPr>
              <w:rFonts w:ascii="Times New Roman" w:hAnsi="Times New Roman" w:cs="Times New Roman"/>
              <w:color w:val="000000"/>
              <w:sz w:val="24"/>
              <w:szCs w:val="24"/>
              <w:rPrChange w:id="1944" w:author="Хайретдинова Галия Динмухаммятовна" w:date="2024-09-09T13:37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green"/>
                </w:rPr>
              </w:rPrChange>
            </w:rPr>
            <w:delText xml:space="preserve"> </w:delText>
          </w:r>
        </w:del>
        <w:del w:id="1945" w:author="Степанова Любовь Борисовна" w:date="2024-10-02T17:22:00Z">
          <w:r w:rsidR="00B15F48" w:rsidRPr="00B15F48" w:rsidDel="00706CD6">
            <w:rPr>
              <w:rFonts w:ascii="Times New Roman" w:hAnsi="Times New Roman" w:cs="Times New Roman"/>
              <w:color w:val="000000"/>
              <w:sz w:val="24"/>
              <w:szCs w:val="24"/>
              <w:rPrChange w:id="1946" w:author="Хайретдинова Галия Динмухаммятовна" w:date="2024-09-09T13:37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green"/>
                </w:rPr>
              </w:rPrChange>
            </w:rPr>
            <w:delText>Шумные ремонтные работы запрещены с 19.00 до 9.00, с 13.00 до 15.00</w:delText>
          </w:r>
        </w:del>
      </w:ins>
      <w:ins w:id="1947" w:author="Хайретдинова Галия Динмухаммятовна" w:date="2024-09-09T13:37:00Z">
        <w:del w:id="1948" w:author="Степанова Любовь Борисовна" w:date="2024-10-02T17:22:00Z">
          <w:r w:rsidR="00B15F48" w:rsidRPr="00B15F48" w:rsidDel="00706CD6">
            <w:rPr>
              <w:rFonts w:ascii="Times New Roman" w:hAnsi="Times New Roman" w:cs="Times New Roman"/>
              <w:color w:val="000000"/>
              <w:sz w:val="24"/>
              <w:szCs w:val="24"/>
              <w:rPrChange w:id="1949" w:author="Хайретдинова Галия Динмухаммятовна" w:date="2024-09-09T13:37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green"/>
                </w:rPr>
              </w:rPrChange>
            </w:rPr>
            <w:delText xml:space="preserve"> в будние дни</w:delText>
          </w:r>
        </w:del>
      </w:ins>
      <w:ins w:id="1950" w:author="Хайретдинова Галия Динмухаммятовна" w:date="2024-09-09T13:35:00Z">
        <w:del w:id="1951" w:author="Степанова Любовь Борисовна" w:date="2024-10-02T17:22:00Z">
          <w:r w:rsidR="00B15F48" w:rsidRPr="00B15F48" w:rsidDel="00706CD6">
            <w:rPr>
              <w:rFonts w:ascii="Times New Roman" w:hAnsi="Times New Roman" w:cs="Times New Roman"/>
              <w:color w:val="000000"/>
              <w:sz w:val="24"/>
              <w:szCs w:val="24"/>
              <w:rPrChange w:id="1952" w:author="Хайретдинова Галия Динмухаммятовна" w:date="2024-09-09T13:37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green"/>
                </w:rPr>
              </w:rPrChange>
            </w:rPr>
            <w:delText xml:space="preserve"> и полностью з</w:delText>
          </w:r>
        </w:del>
      </w:ins>
      <w:ins w:id="1953" w:author="Хайретдинова Галия Динмухаммятовна" w:date="2024-09-09T13:36:00Z">
        <w:del w:id="1954" w:author="Степанова Любовь Борисовна" w:date="2024-10-02T17:22:00Z">
          <w:r w:rsidR="00B15F48" w:rsidRPr="00B15F48" w:rsidDel="00706CD6">
            <w:rPr>
              <w:rFonts w:ascii="Times New Roman" w:hAnsi="Times New Roman" w:cs="Times New Roman"/>
              <w:color w:val="000000"/>
              <w:sz w:val="24"/>
              <w:szCs w:val="24"/>
              <w:rPrChange w:id="1955" w:author="Хайретдинова Галия Динмухаммятовна" w:date="2024-09-09T13:37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green"/>
                </w:rPr>
              </w:rPrChange>
            </w:rPr>
            <w:delText>а</w:delText>
          </w:r>
        </w:del>
      </w:ins>
      <w:ins w:id="1956" w:author="Хайретдинова Галия Динмухаммятовна" w:date="2024-09-09T13:35:00Z">
        <w:del w:id="1957" w:author="Степанова Любовь Борисовна" w:date="2024-10-02T17:22:00Z">
          <w:r w:rsidR="00B15F48" w:rsidRPr="00B15F48" w:rsidDel="00706CD6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прещены в воскресенье и </w:delText>
          </w:r>
          <w:r w:rsidR="00B15F48" w:rsidRPr="00B15F48" w:rsidDel="00706CD6">
            <w:rPr>
              <w:rFonts w:ascii="Times New Roman" w:hAnsi="Times New Roman" w:cs="Times New Roman"/>
              <w:color w:val="000000"/>
              <w:sz w:val="24"/>
              <w:szCs w:val="24"/>
              <w:rPrChange w:id="1958" w:author="Хайретдинова Галия Динмухаммятовна" w:date="2024-09-09T13:37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green"/>
                </w:rPr>
              </w:rPrChange>
            </w:rPr>
            <w:delText>праздничные дни.</w:delText>
          </w:r>
        </w:del>
      </w:ins>
      <w:del w:id="1959" w:author="Степанова Любовь Борисовна" w:date="2024-10-02T17:22:00Z">
        <w:r w:rsidRPr="00B15F48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  <w:commentRangeEnd w:id="1927"/>
        <w:r w:rsidR="009F655C" w:rsidRPr="00B15F48" w:rsidDel="00706CD6">
          <w:rPr>
            <w:rStyle w:val="af1"/>
          </w:rPr>
          <w:commentReference w:id="1927"/>
        </w:r>
        <w:commentRangeEnd w:id="1928"/>
        <w:r w:rsidR="00B15F48" w:rsidDel="00706CD6">
          <w:rPr>
            <w:rStyle w:val="af1"/>
          </w:rPr>
          <w:commentReference w:id="1928"/>
        </w:r>
      </w:del>
    </w:p>
    <w:p w14:paraId="6EC5812C" w14:textId="0D83001C" w:rsidR="000041A1" w:rsidRPr="000041A1" w:rsidDel="00706CD6" w:rsidRDefault="000041A1" w:rsidP="004033D7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1960" w:author="Степанова Любовь Борисовна" w:date="2024-10-02T17:22:00Z"/>
          <w:rFonts w:ascii="Times New Roman" w:hAnsi="Times New Roman" w:cs="Times New Roman"/>
          <w:color w:val="000000"/>
          <w:sz w:val="24"/>
          <w:szCs w:val="24"/>
        </w:rPr>
      </w:pPr>
      <w:del w:id="1961" w:author="Степанова Любовь Борисовна" w:date="2024-10-02T17:22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5.4.1.2. Все лица, находящиеся на территории </w:delText>
        </w:r>
        <w:r w:rsidR="00A518B4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МКД</w:delText>
        </w:r>
      </w:del>
      <w:del w:id="1962" w:author="Степанова Любовь Борисовна" w:date="2024-10-02T17:16:00Z">
        <w:r w:rsidRPr="000041A1" w:rsidDel="00D81DC1">
          <w:rPr>
            <w:rFonts w:ascii="Times New Roman" w:hAnsi="Times New Roman" w:cs="Times New Roman"/>
            <w:color w:val="000000"/>
            <w:sz w:val="24"/>
            <w:szCs w:val="24"/>
          </w:rPr>
          <w:delText>,</w:delText>
        </w:r>
      </w:del>
      <w:del w:id="1963" w:author="Степанова Любовь Борисовна" w:date="2024-10-02T17:22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обязаны не допускать загрязнения объектов общего и</w:delText>
        </w:r>
      </w:del>
      <w:del w:id="1964" w:author="Степанова Любовь Борисовна" w:date="2024-10-02T17:17:00Z">
        <w:r w:rsidRPr="000041A1" w:rsidDel="00D81DC1">
          <w:rPr>
            <w:rFonts w:ascii="Times New Roman" w:hAnsi="Times New Roman" w:cs="Times New Roman"/>
            <w:color w:val="000000"/>
            <w:sz w:val="24"/>
            <w:szCs w:val="24"/>
          </w:rPr>
          <w:delText>мущества и придомовой территории</w:delText>
        </w:r>
      </w:del>
      <w:del w:id="1965" w:author="Степанова Любовь Борисовна" w:date="2024-10-02T17:22:00Z">
        <w:r w:rsidR="00A518B4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,</w:delText>
        </w:r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бережно относиться к объектам благоустройства и зеленым насаждениям, передвигаться по территории </w:delText>
        </w:r>
        <w:r w:rsidR="00A518B4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МКД</w:delText>
        </w:r>
        <w:r w:rsidR="00A518B4"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только по тротуарам, специальным пешеходным и автомобильным доро</w:delText>
        </w:r>
      </w:del>
      <w:del w:id="1966" w:author="Степанова Любовь Борисовна" w:date="2024-10-02T17:17:00Z">
        <w:r w:rsidRPr="000041A1" w:rsidDel="00D81DC1">
          <w:rPr>
            <w:rFonts w:ascii="Times New Roman" w:hAnsi="Times New Roman" w:cs="Times New Roman"/>
            <w:color w:val="000000"/>
            <w:sz w:val="24"/>
            <w:szCs w:val="24"/>
          </w:rPr>
          <w:delText>жкам</w:delText>
        </w:r>
      </w:del>
      <w:del w:id="1967" w:author="Степанова Любовь Борисовна" w:date="2024-10-02T17:22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Запрещается передвижение по газонам, клумбам, цветникам, а также их повреждение и уничтожение. </w:delText>
        </w:r>
      </w:del>
    </w:p>
    <w:p w14:paraId="29F955B8" w14:textId="39605E34" w:rsidR="000041A1" w:rsidRPr="00B15F48" w:rsidDel="00706CD6" w:rsidRDefault="000041A1" w:rsidP="00B15F48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1968" w:author="Степанова Любовь Борисовна" w:date="2024-10-02T17:20:00Z"/>
          <w:rFonts w:ascii="Times New Roman" w:hAnsi="Times New Roman" w:cs="Times New Roman"/>
          <w:color w:val="000000"/>
          <w:sz w:val="24"/>
          <w:szCs w:val="24"/>
        </w:rPr>
      </w:pPr>
      <w:del w:id="1969" w:author="Степанова Любовь Борисовна" w:date="2024-10-02T17:20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5.4.1.3. </w:delText>
        </w:r>
      </w:del>
      <w:moveFromRangeStart w:id="1970" w:author="Степанова Любовь Борисовна" w:date="2024-10-02T17:19:00Z" w:name="move178781995"/>
      <w:commentRangeStart w:id="1971"/>
      <w:commentRangeStart w:id="1972"/>
      <w:moveFrom w:id="1973" w:author="Степанова Любовь Борисовна" w:date="2024-10-02T17:19:00Z">
        <w:del w:id="1974" w:author="Степанова Любовь Борисовна" w:date="2024-10-02T17:22:00Z">
          <w:r w:rsidRPr="000041A1" w:rsidDel="00706CD6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Бытовой мусор необходимо выносить из помещений в специально оборудованные для него места. Мелкий мусор, возникающий во время отдыха в местах общего пользования необходимо выбрасывать в урны, находящиеся на придомовой территории, или уносить с собой. </w:delText>
          </w:r>
          <w:commentRangeEnd w:id="1971"/>
          <w:r w:rsidR="00A669D5" w:rsidDel="00706CD6">
            <w:rPr>
              <w:rStyle w:val="af1"/>
            </w:rPr>
            <w:commentReference w:id="1971"/>
          </w:r>
          <w:commentRangeEnd w:id="1972"/>
          <w:r w:rsidR="00B15F48" w:rsidDel="00706CD6">
            <w:rPr>
              <w:rStyle w:val="af1"/>
            </w:rPr>
            <w:commentReference w:id="1972"/>
          </w:r>
          <w:r w:rsidR="00B15F48" w:rsidRPr="00B15F48" w:rsidDel="00706CD6">
            <w:delText xml:space="preserve"> </w:delText>
          </w:r>
          <w:r w:rsidR="00B15F48" w:rsidRPr="00B15F48" w:rsidDel="00706CD6">
            <w:rPr>
              <w:rFonts w:ascii="Times New Roman" w:hAnsi="Times New Roman" w:cs="Times New Roman"/>
              <w:color w:val="000000"/>
              <w:sz w:val="24"/>
              <w:szCs w:val="24"/>
            </w:rPr>
            <w:delText>Запрещено хранение и складирование бытового и пищевого мусора в приквартирных холлах</w:delText>
          </w:r>
          <w:r w:rsidR="00B15F48" w:rsidDel="00706CD6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ЖК. </w:delText>
          </w:r>
        </w:del>
      </w:moveFrom>
      <w:moveFromRangeEnd w:id="1970"/>
    </w:p>
    <w:p w14:paraId="5D5A3A80" w14:textId="415C77C0" w:rsidR="000041A1" w:rsidRPr="000041A1" w:rsidDel="00706CD6" w:rsidRDefault="000041A1" w:rsidP="004033D7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1975" w:author="Степанова Любовь Борисовна" w:date="2024-10-02T17:22:00Z"/>
          <w:rFonts w:ascii="Times New Roman" w:hAnsi="Times New Roman" w:cs="Times New Roman"/>
          <w:color w:val="000000"/>
          <w:sz w:val="24"/>
          <w:szCs w:val="24"/>
        </w:rPr>
      </w:pPr>
      <w:del w:id="1976" w:author="Степанова Любовь Борисовна" w:date="2024-10-02T17:22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5.4.1.</w:delText>
        </w:r>
      </w:del>
      <w:del w:id="1977" w:author="Степанова Любовь Борисовна" w:date="2024-10-02T17:20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del w:id="1978" w:author="Степанова Любовь Борисовна" w:date="2024-10-02T17:22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. Посадка растений, цветов, деревьев, кустов и других зеленых насаждений на придомовой территории разрешается по предварительному согласованию планов посадки с У</w:delText>
        </w:r>
      </w:del>
      <w:del w:id="1979" w:author="Степанова Любовь Борисовна" w:date="2024-10-02T17:20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К</w:delText>
        </w:r>
      </w:del>
      <w:del w:id="1980" w:author="Степанова Любовь Борисовна" w:date="2024-10-02T17:22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и/или </w:delText>
        </w:r>
        <w:r w:rsidR="00A518B4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>на основании решений общего собрания собственников помещений в МКД</w:delText>
        </w:r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</w:delText>
        </w:r>
      </w:del>
    </w:p>
    <w:p w14:paraId="6983255A" w14:textId="58B37E5F" w:rsidR="000041A1" w:rsidRPr="000041A1" w:rsidDel="00706CD6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From w:id="1981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FromRangeStart w:id="1982" w:author="Степанова Любовь Борисовна" w:date="2024-10-02T17:29:00Z" w:name="move178782581"/>
      <w:moveFrom w:id="1983" w:author="Степанова Любовь Борисовна" w:date="2024-10-02T17:29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5.4.1.5. </w:t>
        </w:r>
        <w:r w:rsidRPr="000041A1" w:rsidDel="00706CD6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 xml:space="preserve">Запрещается: </w:t>
        </w:r>
      </w:moveFrom>
    </w:p>
    <w:p w14:paraId="673CDA44" w14:textId="5972EDE4" w:rsidR="000041A1" w:rsidRPr="000041A1" w:rsidDel="00706CD6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1984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From w:id="1985" w:author="Степанова Любовь Борисовна" w:date="2024-10-02T17:29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>• самосто</w:t>
        </w:r>
        <w:r w:rsidR="004033D7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ятельная вырубка/посадка </w:t>
        </w:r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многолетников, кустов и деревьев, срезка цветов или действия, вызывающие нарушение травяного покрова газонов; </w:t>
        </w:r>
      </w:moveFrom>
    </w:p>
    <w:p w14:paraId="248E441D" w14:textId="160FD2EE" w:rsidR="000041A1" w:rsidRPr="000041A1" w:rsidDel="00706CD6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1986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From w:id="1987" w:author="Степанова Любовь Борисовна" w:date="2024-10-02T17:29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• установка каких-либо ограждений вокруг придомовой территории или внутри нее без согласования с УК и </w:t>
        </w:r>
        <w:r w:rsidR="00A518B4" w:rsidDel="00706CD6">
          <w:rPr>
            <w:rFonts w:ascii="Times New Roman" w:hAnsi="Times New Roman" w:cs="Times New Roman"/>
            <w:color w:val="000000"/>
            <w:sz w:val="24"/>
            <w:szCs w:val="24"/>
          </w:rPr>
          <w:t>(или) на основании решений общего собрания собственников помещений в МКД</w:t>
        </w:r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; </w:t>
        </w:r>
      </w:moveFrom>
    </w:p>
    <w:p w14:paraId="00D7C51C" w14:textId="5903687A" w:rsidR="000041A1" w:rsidRPr="000041A1" w:rsidDel="00706CD6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1988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From w:id="1989" w:author="Степанова Любовь Борисовна" w:date="2024-10-02T17:29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• мусорить на придомовой территории; </w:t>
        </w:r>
      </w:moveFrom>
    </w:p>
    <w:p w14:paraId="70B17BF7" w14:textId="6950D609" w:rsidR="000041A1" w:rsidRPr="000041A1" w:rsidDel="00706CD6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1990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From w:id="1991" w:author="Степанова Любовь Борисовна" w:date="2024-10-02T17:29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• распивать спиртные напитки на придомовой территории и местах общего пользования дома; </w:t>
        </w:r>
      </w:moveFrom>
    </w:p>
    <w:p w14:paraId="63EDA6CB" w14:textId="1799FECC" w:rsidR="000041A1" w:rsidRPr="000041A1" w:rsidDel="00706CD6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1992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From w:id="1993" w:author="Степанова Любовь Борисовна" w:date="2024-10-02T17:29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• чистка ковровых изделий, одежды, постельных принадлежностей на придомовой территории; </w:t>
        </w:r>
      </w:moveFrom>
    </w:p>
    <w:p w14:paraId="2F24AD10" w14:textId="37A6AE2E" w:rsidR="000041A1" w:rsidRPr="000041A1" w:rsidDel="00706CD6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From w:id="1994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commentRangeStart w:id="1995"/>
      <w:moveFrom w:id="1996" w:author="Степанова Любовь Борисовна" w:date="2024-10-02T17:29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>• курение, распитие спиртных напитков</w:t>
        </w:r>
        <w:commentRangeEnd w:id="1995"/>
        <w:r w:rsidR="00A669D5" w:rsidDel="00706CD6">
          <w:rPr>
            <w:rStyle w:val="af1"/>
          </w:rPr>
          <w:commentReference w:id="1995"/>
        </w:r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 на детской площадке и общих помещения ЖК, в том числе на</w:t>
        </w:r>
        <w:r w:rsidR="0069280E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  <w:commentRangeStart w:id="1997"/>
        <w:r w:rsidR="0069280E" w:rsidDel="00706CD6">
          <w:rPr>
            <w:rFonts w:ascii="Times New Roman" w:hAnsi="Times New Roman" w:cs="Times New Roman"/>
            <w:color w:val="000000"/>
            <w:sz w:val="24"/>
            <w:szCs w:val="24"/>
          </w:rPr>
          <w:t>террасах</w:t>
        </w:r>
        <w:commentRangeEnd w:id="1997"/>
        <w:r w:rsidR="000E292C" w:rsidDel="00706CD6">
          <w:rPr>
            <w:rStyle w:val="af1"/>
          </w:rPr>
          <w:commentReference w:id="1997"/>
        </w:r>
        <w:r w:rsidR="0069280E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  <w:ins w:id="1998" w:author="Хайретдинова Галия Динмухаммятовна" w:date="2024-09-09T13:46:00Z">
          <w:r w:rsidR="000E292C" w:rsidDel="00706CD6">
            <w:rPr>
              <w:rFonts w:ascii="Times New Roman" w:hAnsi="Times New Roman" w:cs="Times New Roman"/>
              <w:color w:val="000000"/>
              <w:sz w:val="24"/>
              <w:szCs w:val="24"/>
            </w:rPr>
            <w:t xml:space="preserve">МОП </w:t>
          </w:r>
        </w:ins>
        <w:r w:rsidR="00A518B4" w:rsidDel="00706CD6">
          <w:rPr>
            <w:rFonts w:ascii="Times New Roman" w:hAnsi="Times New Roman" w:cs="Times New Roman"/>
            <w:color w:val="000000"/>
            <w:sz w:val="24"/>
            <w:szCs w:val="24"/>
          </w:rPr>
          <w:t>МКД</w:t>
        </w:r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. </w:t>
        </w:r>
      </w:moveFrom>
    </w:p>
    <w:p w14:paraId="5AF0CE79" w14:textId="6002BBCD" w:rsidR="000041A1" w:rsidDel="00706CD6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From w:id="1999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  <w:moveFrom w:id="2000" w:author="Степанова Любовь Борисовна" w:date="2024-10-02T17:29:00Z"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5.4.1.6. При засорении придомовой территории, повреждении или уничтожении объектов благоустройства и зеленых насаждений, нанесении иных повреждений объектам </w:t>
        </w:r>
        <w:r w:rsidR="0069280E" w:rsidDel="00706CD6">
          <w:rPr>
            <w:rFonts w:ascii="Times New Roman" w:hAnsi="Times New Roman" w:cs="Times New Roman"/>
            <w:color w:val="000000"/>
            <w:sz w:val="24"/>
            <w:szCs w:val="24"/>
          </w:rPr>
          <w:t>ОДИ</w:t>
        </w:r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 виновные лица обязаны немедленно устранить нанесенные повреждения (в т.ч. убрать мусор, последствия выгула домашних животных)</w:t>
        </w:r>
        <w:ins w:id="2001" w:author="Хайретдинова Галия Динмухаммятовна" w:date="2024-09-09T13:47:00Z">
          <w:r w:rsidR="000E292C" w:rsidDel="00706CD6">
            <w:rPr>
              <w:rFonts w:ascii="Times New Roman" w:hAnsi="Times New Roman" w:cs="Times New Roman"/>
              <w:color w:val="000000"/>
              <w:sz w:val="24"/>
              <w:szCs w:val="24"/>
            </w:rPr>
            <w:t>.</w:t>
          </w:r>
        </w:ins>
        <w:r w:rsidRPr="000041A1" w:rsidDel="00706CD6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moveFrom>
    </w:p>
    <w:p w14:paraId="5B1EAC0E" w14:textId="63EB886E" w:rsidR="000E292C" w:rsidDel="00706CD6" w:rsidRDefault="000E292C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From w:id="2002" w:author="Степанова Любовь Борисовна" w:date="2024-10-02T17:29:00Z"/>
          <w:rFonts w:ascii="Times New Roman" w:hAnsi="Times New Roman" w:cs="Times New Roman"/>
          <w:color w:val="000000"/>
          <w:sz w:val="24"/>
          <w:szCs w:val="24"/>
        </w:rPr>
      </w:pPr>
    </w:p>
    <w:moveFromRangeEnd w:id="1982"/>
    <w:p w14:paraId="77845D95" w14:textId="6207DE1F" w:rsidR="000E292C" w:rsidRPr="000041A1" w:rsidDel="003626DF" w:rsidRDefault="000E292C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003" w:author="Степанова Любовь Борисовна" w:date="2024-10-03T15:50:00Z"/>
          <w:rFonts w:ascii="Times New Roman" w:hAnsi="Times New Roman" w:cs="Times New Roman"/>
          <w:color w:val="000000"/>
          <w:sz w:val="24"/>
          <w:szCs w:val="24"/>
        </w:rPr>
      </w:pPr>
    </w:p>
    <w:p w14:paraId="632DD278" w14:textId="77777777" w:rsidR="000041A1" w:rsidRPr="000041A1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FF02F9D" w14:textId="2883A1E9" w:rsidR="000041A1" w:rsidRPr="000041A1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b/>
          <w:color w:val="000000"/>
          <w:sz w:val="24"/>
          <w:szCs w:val="24"/>
        </w:rPr>
        <w:t>5.</w:t>
      </w:r>
      <w:ins w:id="2004" w:author="Степанова Любовь Борисовна" w:date="2024-10-30T13:13:00Z">
        <w:r w:rsidR="00AD7242">
          <w:rPr>
            <w:rFonts w:ascii="Times New Roman" w:hAnsi="Times New Roman" w:cs="Times New Roman"/>
            <w:b/>
            <w:color w:val="000000"/>
            <w:sz w:val="24"/>
            <w:szCs w:val="24"/>
          </w:rPr>
          <w:t>8</w:t>
        </w:r>
      </w:ins>
      <w:del w:id="2005" w:author="Степанова Любовь Борисовна" w:date="2024-10-30T13:13:00Z">
        <w:r w:rsidRPr="000041A1" w:rsidDel="00AD7242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4.2</w:delText>
        </w:r>
      </w:del>
      <w:r w:rsidRPr="000041A1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ins w:id="2006" w:author="Степанова Любовь Борисовна" w:date="2024-10-30T13:14:00Z">
        <w:r w:rsidR="00AD7242">
          <w:rPr>
            <w:rFonts w:ascii="Times New Roman" w:hAnsi="Times New Roman" w:cs="Times New Roman"/>
            <w:b/>
            <w:color w:val="000000"/>
            <w:sz w:val="24"/>
            <w:szCs w:val="24"/>
          </w:rPr>
          <w:t>2.</w:t>
        </w:r>
      </w:ins>
      <w:r w:rsidRPr="000041A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Конструктивные элементы </w:t>
      </w:r>
      <w:del w:id="2007" w:author="Зыков Олег Викторович" w:date="2024-10-17T14:59:00Z">
        <w:r w:rsidR="0069280E" w:rsidDel="00522449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ЖК</w:delText>
        </w:r>
      </w:del>
      <w:ins w:id="2008" w:author="Зыков Олег Викторович" w:date="2024-10-17T14:59:00Z">
        <w:r w:rsidR="00522449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МКД</w:t>
        </w:r>
      </w:ins>
      <w:ins w:id="2009" w:author="Степанова Любовь Борисовна" w:date="2024-10-04T12:14:00Z">
        <w:r w:rsidR="0058309D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.</w:t>
        </w:r>
      </w:ins>
      <w:del w:id="2010" w:author="Степанова Любовь Борисовна" w:date="2024-10-04T12:13:00Z">
        <w:r w:rsidRPr="000041A1" w:rsidDel="0058309D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: </w:delText>
        </w:r>
      </w:del>
    </w:p>
    <w:p w14:paraId="6C5F9B0F" w14:textId="2D735684" w:rsidR="000041A1" w:rsidRPr="000041A1" w:rsidRDefault="000041A1" w:rsidP="004033D7">
      <w:pPr>
        <w:autoSpaceDE w:val="0"/>
        <w:autoSpaceDN w:val="0"/>
        <w:adjustRightInd w:val="0"/>
        <w:spacing w:after="19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2011" w:author="Степанова Любовь Борисовна" w:date="2024-10-30T13:14:00Z">
        <w:r w:rsidR="00AD7242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012" w:author="Степанова Любовь Борисовна" w:date="2024-10-30T13:14:00Z">
        <w:r w:rsidRPr="000041A1" w:rsidDel="00AD7242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.2.1. Запрещается наносить любые надписи и рисунки в том числе мелом, царапины на стенах, дверях, ступеньках лестниц, дорожном покрытии, в кабинах лифтов и на любых других поверхностях конструктивных элементов </w:t>
      </w:r>
      <w:r w:rsidR="00A518B4">
        <w:rPr>
          <w:rFonts w:ascii="Times New Roman" w:hAnsi="Times New Roman" w:cs="Times New Roman"/>
          <w:color w:val="000000"/>
          <w:sz w:val="24"/>
          <w:szCs w:val="24"/>
        </w:rPr>
        <w:t>МКД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0352FC63" w14:textId="035F479C" w:rsidR="000041A1" w:rsidRPr="000041A1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F2A74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2013" w:author="Степанова Любовь Борисовна" w:date="2024-10-30T13:14:00Z">
        <w:r w:rsidR="00AD7242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014" w:author="Степанова Любовь Борисовна" w:date="2024-10-30T13:14:00Z">
        <w:r w:rsidRPr="00CF2A74" w:rsidDel="00AD7242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CF2A74">
        <w:rPr>
          <w:rFonts w:ascii="Times New Roman" w:hAnsi="Times New Roman" w:cs="Times New Roman"/>
          <w:color w:val="000000"/>
          <w:sz w:val="24"/>
          <w:szCs w:val="24"/>
        </w:rPr>
        <w:t>.2.</w:t>
      </w:r>
      <w:r w:rsidR="00CF2A74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Pr="00CF2A74">
        <w:rPr>
          <w:rFonts w:ascii="Times New Roman" w:hAnsi="Times New Roman" w:cs="Times New Roman"/>
          <w:color w:val="000000"/>
          <w:sz w:val="24"/>
          <w:szCs w:val="24"/>
        </w:rPr>
        <w:t xml:space="preserve">. Запрещается без </w:t>
      </w:r>
      <w:r w:rsidR="00CF2A74" w:rsidRPr="006B2FA1">
        <w:rPr>
          <w:rFonts w:ascii="Times New Roman" w:hAnsi="Times New Roman" w:cs="Times New Roman"/>
          <w:color w:val="000000"/>
          <w:sz w:val="24"/>
          <w:szCs w:val="24"/>
        </w:rPr>
        <w:t>решения</w:t>
      </w:r>
      <w:r w:rsidR="00B01A6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518B4">
        <w:rPr>
          <w:rFonts w:ascii="Times New Roman" w:hAnsi="Times New Roman" w:cs="Times New Roman"/>
          <w:color w:val="000000"/>
          <w:sz w:val="24"/>
          <w:szCs w:val="24"/>
        </w:rPr>
        <w:t>общего собрания</w:t>
      </w:r>
      <w:r w:rsidRPr="00CF2A74">
        <w:rPr>
          <w:rFonts w:ascii="Times New Roman" w:hAnsi="Times New Roman" w:cs="Times New Roman"/>
          <w:color w:val="000000"/>
          <w:sz w:val="24"/>
          <w:szCs w:val="24"/>
        </w:rPr>
        <w:t xml:space="preserve"> собственников помещений </w:t>
      </w:r>
      <w:del w:id="2015" w:author="Степанова Любовь Борисовна" w:date="2024-10-04T12:15:00Z">
        <w:r w:rsidRPr="00CF2A74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в </w:delText>
        </w:r>
      </w:del>
      <w:r w:rsidR="00A518B4">
        <w:rPr>
          <w:rFonts w:ascii="Times New Roman" w:hAnsi="Times New Roman" w:cs="Times New Roman"/>
          <w:color w:val="000000"/>
          <w:sz w:val="24"/>
          <w:szCs w:val="24"/>
        </w:rPr>
        <w:t>МКД</w:t>
      </w:r>
      <w:r w:rsidR="00A518B4" w:rsidRPr="00CF2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CF2A74">
        <w:rPr>
          <w:rFonts w:ascii="Times New Roman" w:hAnsi="Times New Roman" w:cs="Times New Roman"/>
          <w:color w:val="000000"/>
          <w:sz w:val="24"/>
          <w:szCs w:val="24"/>
        </w:rPr>
        <w:t xml:space="preserve">устанавливать кондиционеры (внешние блоки) на фасаде </w:t>
      </w:r>
      <w:ins w:id="2016" w:author="Степанова Любовь Борисовна" w:date="2024-10-04T12:14:00Z">
        <w:r w:rsidR="0058309D">
          <w:rPr>
            <w:rFonts w:ascii="Times New Roman" w:hAnsi="Times New Roman" w:cs="Times New Roman"/>
            <w:color w:val="000000"/>
            <w:sz w:val="24"/>
            <w:szCs w:val="24"/>
          </w:rPr>
          <w:t>МКД</w:t>
        </w:r>
      </w:ins>
      <w:del w:id="2017" w:author="Степанова Любовь Борисовна" w:date="2024-10-04T12:14:00Z">
        <w:r w:rsidRPr="00CF2A74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>многоквартирного дома</w:delText>
        </w:r>
      </w:del>
      <w:r w:rsidRPr="00CF2A74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1A90CAD" w14:textId="77777777" w:rsidR="000041A1" w:rsidRPr="000041A1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D5810DB" w14:textId="76850620" w:rsidR="000041A1" w:rsidDel="008400E8" w:rsidRDefault="000041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018" w:author="Хайретдинова Галия Динмухаммятовна" w:date="2024-09-06T16:46:00Z"/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b/>
          <w:color w:val="000000"/>
          <w:sz w:val="24"/>
          <w:szCs w:val="24"/>
        </w:rPr>
        <w:t>5.</w:t>
      </w:r>
      <w:ins w:id="2019" w:author="Степанова Любовь Борисовна" w:date="2024-10-30T13:16:00Z">
        <w:r w:rsidR="0054768B">
          <w:rPr>
            <w:rFonts w:ascii="Times New Roman" w:hAnsi="Times New Roman" w:cs="Times New Roman"/>
            <w:b/>
            <w:color w:val="000000"/>
            <w:sz w:val="24"/>
            <w:szCs w:val="24"/>
          </w:rPr>
          <w:t>8</w:t>
        </w:r>
      </w:ins>
      <w:del w:id="2020" w:author="Степанова Любовь Борисовна" w:date="2024-10-30T13:16:00Z">
        <w:r w:rsidRPr="000041A1" w:rsidDel="0054768B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b/>
          <w:color w:val="000000"/>
          <w:sz w:val="24"/>
          <w:szCs w:val="24"/>
        </w:rPr>
        <w:t>.3.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>Подъезды, поэтажные холлы и лестничные клетки</w:t>
      </w:r>
      <w:ins w:id="2021" w:author="Степанова Любовь Борисовна" w:date="2024-10-04T12:14:00Z">
        <w:r w:rsidR="0058309D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.</w:t>
        </w:r>
      </w:ins>
      <w:del w:id="2022" w:author="Степанова Любовь Борисовна" w:date="2024-10-04T12:14:00Z">
        <w:r w:rsidRPr="000041A1" w:rsidDel="0058309D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: </w:delText>
        </w:r>
      </w:del>
    </w:p>
    <w:p w14:paraId="168D0265" w14:textId="77777777" w:rsidR="008400E8" w:rsidRPr="000041A1" w:rsidRDefault="008400E8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2023" w:author="Степанова Любовь Борисовна" w:date="2024-10-03T15:25:00Z"/>
          <w:rFonts w:ascii="Times New Roman" w:hAnsi="Times New Roman" w:cs="Times New Roman"/>
          <w:color w:val="000000"/>
          <w:sz w:val="24"/>
          <w:szCs w:val="24"/>
        </w:rPr>
      </w:pPr>
    </w:p>
    <w:p w14:paraId="10EFBF75" w14:textId="10297626" w:rsidR="000041A1" w:rsidRDefault="000041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  <w:pPrChange w:id="2024" w:author="Хайретдинова Галия Динмухаммятовна" w:date="2024-09-06T16:46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2025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026" w:author="Степанова Любовь Борисовна" w:date="2024-10-30T13:16:00Z">
        <w:r w:rsidRPr="000041A1" w:rsidDel="0054768B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.3.1. </w:t>
      </w:r>
      <w:r w:rsidR="00A518B4">
        <w:rPr>
          <w:rFonts w:ascii="Times New Roman" w:hAnsi="Times New Roman" w:cs="Times New Roman"/>
          <w:color w:val="000000"/>
          <w:sz w:val="24"/>
          <w:szCs w:val="24"/>
        </w:rPr>
        <w:t>Эксплуатация подъездов МКД осуществляется лицами в целях обеспечения комфортных, безопасных и благоприятных условий проживания граждан.</w:t>
      </w:r>
    </w:p>
    <w:p w14:paraId="2291F9CA" w14:textId="1F78C8D3" w:rsidR="00A518B4" w:rsidRPr="000041A1" w:rsidRDefault="00A518B4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Не допускается использование доводчиков дверей с нарушением заводских инструкций:</w:t>
      </w:r>
    </w:p>
    <w:p w14:paraId="5890B515" w14:textId="1B98B414" w:rsidR="000041A1" w:rsidRPr="000041A1" w:rsidDel="005E00D2" w:rsidRDefault="000041A1" w:rsidP="004033D7">
      <w:pPr>
        <w:spacing w:after="0" w:line="240" w:lineRule="auto"/>
        <w:ind w:firstLine="567"/>
        <w:jc w:val="both"/>
        <w:rPr>
          <w:del w:id="2027" w:author="Степанова Любовь Борисовна" w:date="2024-10-02T17:59:00Z"/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C29B4B2" w14:textId="6687D885" w:rsidR="000041A1" w:rsidRPr="000041A1" w:rsidRDefault="00A518B4" w:rsidP="004033D7">
      <w:pPr>
        <w:numPr>
          <w:ilvl w:val="0"/>
          <w:numId w:val="62"/>
        </w:numPr>
        <w:spacing w:after="0" w:line="24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осуществление действий, направленных на преодоление сопротивления доводчиков при открывании/закрывании дверей;</w:t>
      </w:r>
    </w:p>
    <w:p w14:paraId="2705DA52" w14:textId="4C666FAB" w:rsidR="000041A1" w:rsidRPr="000041A1" w:rsidRDefault="00A518B4" w:rsidP="004033D7">
      <w:pPr>
        <w:numPr>
          <w:ilvl w:val="0"/>
          <w:numId w:val="62"/>
        </w:numPr>
        <w:spacing w:after="0" w:line="24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фиксация дверей в открытом режиме посредством использования посторонних предметов;</w:t>
      </w:r>
    </w:p>
    <w:p w14:paraId="26954479" w14:textId="1DB81190" w:rsidR="000041A1" w:rsidRPr="000041A1" w:rsidRDefault="00A518B4" w:rsidP="004033D7">
      <w:pPr>
        <w:numPr>
          <w:ilvl w:val="0"/>
          <w:numId w:val="62"/>
        </w:numPr>
        <w:spacing w:after="0" w:line="24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доводчиков и их функциональных частей не по целевому назначению.</w:t>
      </w:r>
    </w:p>
    <w:p w14:paraId="477090C7" w14:textId="45AD8F59" w:rsidR="000041A1" w:rsidRPr="000041A1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В случае необходимости долгого удержания двери в открытом положении (более 3 минут) </w:t>
      </w:r>
      <w:r w:rsidR="00D46BF0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например, для проноса </w:t>
      </w:r>
      <w:r w:rsidR="00D46BF0">
        <w:rPr>
          <w:rFonts w:ascii="Times New Roman" w:hAnsi="Times New Roman" w:cs="Times New Roman"/>
          <w:color w:val="000000"/>
          <w:sz w:val="24"/>
          <w:szCs w:val="24"/>
        </w:rPr>
        <w:t>значительного</w:t>
      </w:r>
      <w:r w:rsidR="00D46BF0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B2FA1">
        <w:rPr>
          <w:rFonts w:ascii="Times New Roman" w:hAnsi="Times New Roman" w:cs="Times New Roman"/>
          <w:color w:val="000000"/>
          <w:sz w:val="24"/>
          <w:szCs w:val="24"/>
        </w:rPr>
        <w:t>количества вещей</w:t>
      </w:r>
      <w:r w:rsidR="00D46BF0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6B2FA1">
        <w:rPr>
          <w:rFonts w:ascii="Times New Roman" w:hAnsi="Times New Roman" w:cs="Times New Roman"/>
          <w:color w:val="000000"/>
          <w:sz w:val="24"/>
          <w:szCs w:val="24"/>
        </w:rPr>
        <w:t>, необходимо разобрать</w:t>
      </w:r>
      <w:ins w:id="2028" w:author="Степанова Любовь Борисовна" w:date="2024-10-04T12:15:00Z">
        <w:r w:rsidR="0058309D">
          <w:rPr>
            <w:rFonts w:ascii="Times New Roman" w:hAnsi="Times New Roman" w:cs="Times New Roman"/>
            <w:color w:val="000000"/>
            <w:sz w:val="24"/>
            <w:szCs w:val="24"/>
          </w:rPr>
          <w:t xml:space="preserve">, </w:t>
        </w:r>
      </w:ins>
      <w:del w:id="2029" w:author="Степанова Любовь Борисовна" w:date="2024-10-04T12:15:00Z">
        <w:r w:rsidRPr="006B2FA1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(</w:delText>
        </w:r>
      </w:del>
      <w:r w:rsidRPr="006B2FA1">
        <w:rPr>
          <w:rFonts w:ascii="Times New Roman" w:hAnsi="Times New Roman" w:cs="Times New Roman"/>
          <w:color w:val="000000"/>
          <w:sz w:val="24"/>
          <w:szCs w:val="24"/>
        </w:rPr>
        <w:t>а по окончании - собрать</w:t>
      </w:r>
      <w:del w:id="2030" w:author="Степанова Любовь Борисовна" w:date="2024-10-04T12:15:00Z">
        <w:r w:rsidRPr="006B2FA1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>)</w:delText>
        </w:r>
      </w:del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коленчатый механизм доводчика двери, путем вывинчивания специального винта или </w:t>
      </w:r>
      <w:proofErr w:type="spellStart"/>
      <w:r w:rsidRPr="006B2FA1">
        <w:rPr>
          <w:rFonts w:ascii="Times New Roman" w:hAnsi="Times New Roman" w:cs="Times New Roman"/>
          <w:color w:val="000000"/>
          <w:sz w:val="24"/>
          <w:szCs w:val="24"/>
        </w:rPr>
        <w:t>отщелкивания</w:t>
      </w:r>
      <w:proofErr w:type="spellEnd"/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шарнирного соединения из закрытого положения двери.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6E6CF14F" w14:textId="1BA45B45" w:rsidR="000041A1" w:rsidRPr="000041A1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2031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032" w:author="Степанова Любовь Борисовна" w:date="2024-10-30T13:16:00Z">
        <w:r w:rsidRPr="000041A1" w:rsidDel="0054768B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.3.2. Комнатные растения, находящиеся в лобби первых этажей запрещается поливать, </w:t>
      </w:r>
      <w:r w:rsidR="00D46BF0">
        <w:rPr>
          <w:rFonts w:ascii="Times New Roman" w:hAnsi="Times New Roman" w:cs="Times New Roman"/>
          <w:color w:val="000000"/>
          <w:sz w:val="24"/>
          <w:szCs w:val="24"/>
        </w:rPr>
        <w:t xml:space="preserve">удобрять, а равно менять их </w:t>
      </w:r>
      <w:r w:rsidR="00B01A64">
        <w:rPr>
          <w:rFonts w:ascii="Times New Roman" w:hAnsi="Times New Roman" w:cs="Times New Roman"/>
          <w:color w:val="000000"/>
          <w:sz w:val="24"/>
          <w:szCs w:val="24"/>
        </w:rPr>
        <w:t>местоположения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del w:id="2033" w:author="Хайретдинова Галия Динмухаммятовна" w:date="2024-09-06T16:46:00Z">
        <w:r w:rsidRPr="000041A1" w:rsidDel="00ED459F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>без согласования с У</w:t>
      </w:r>
      <w:ins w:id="2034" w:author="Степанова Любовь Борисовна" w:date="2024-10-04T12:05:00Z">
        <w:r w:rsidR="00BE0448">
          <w:rPr>
            <w:rFonts w:ascii="Times New Roman" w:hAnsi="Times New Roman" w:cs="Times New Roman"/>
            <w:color w:val="000000"/>
            <w:sz w:val="24"/>
            <w:szCs w:val="24"/>
          </w:rPr>
          <w:t>правляющей организацией</w:t>
        </w:r>
      </w:ins>
      <w:del w:id="2035" w:author="Степанова Любовь Борисовна" w:date="2024-10-04T12:05:00Z">
        <w:r w:rsidR="0069280E" w:rsidDel="00BE0448">
          <w:rPr>
            <w:rFonts w:ascii="Times New Roman" w:hAnsi="Times New Roman" w:cs="Times New Roman"/>
            <w:color w:val="000000"/>
            <w:sz w:val="24"/>
            <w:szCs w:val="24"/>
          </w:rPr>
          <w:delText>К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647256A3" w14:textId="7BD209F5" w:rsidR="000041A1" w:rsidRPr="000041A1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B2FA1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2036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037" w:author="Степанова Любовь Борисовна" w:date="2024-10-30T13:16:00Z">
        <w:r w:rsidRPr="006B2FA1" w:rsidDel="0054768B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6B2FA1">
        <w:rPr>
          <w:rFonts w:ascii="Times New Roman" w:hAnsi="Times New Roman" w:cs="Times New Roman"/>
          <w:color w:val="000000"/>
          <w:sz w:val="24"/>
          <w:szCs w:val="24"/>
        </w:rPr>
        <w:t>.3.3. Мебель (диваны, кресла),</w:t>
      </w:r>
      <w:r w:rsidRPr="0069280E">
        <w:rPr>
          <w:rFonts w:ascii="Times New Roman" w:hAnsi="Times New Roman" w:cs="Times New Roman"/>
          <w:color w:val="000000"/>
          <w:sz w:val="24"/>
          <w:szCs w:val="24"/>
        </w:rPr>
        <w:t xml:space="preserve"> находящиеся в лобби </w:t>
      </w:r>
      <w:del w:id="2038" w:author="Степанова Любовь Борисовна" w:date="2024-10-04T12:16:00Z">
        <w:r w:rsidRPr="0069280E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>первых этажей подъездов</w:delText>
        </w:r>
      </w:del>
      <w:ins w:id="2039" w:author="Степанова Любовь Борисовна" w:date="2024-10-04T12:16:00Z">
        <w:r w:rsidR="0058309D" w:rsidRPr="0069280E">
          <w:rPr>
            <w:rFonts w:ascii="Times New Roman" w:hAnsi="Times New Roman" w:cs="Times New Roman"/>
            <w:color w:val="000000"/>
            <w:sz w:val="24"/>
            <w:szCs w:val="24"/>
          </w:rPr>
          <w:t>первых этажей подъездов,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требуют бережного отношения. В случае</w:t>
      </w:r>
      <w:r w:rsidR="00022F6D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если</w:t>
      </w:r>
      <w:del w:id="2040" w:author="Степанова Любовь Борисовна" w:date="2024-10-04T12:15:00Z">
        <w:r w:rsidRPr="000041A1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r w:rsidR="00022F6D">
        <w:rPr>
          <w:rFonts w:ascii="Times New Roman" w:hAnsi="Times New Roman" w:cs="Times New Roman"/>
          <w:color w:val="000000"/>
          <w:sz w:val="24"/>
          <w:szCs w:val="24"/>
        </w:rPr>
        <w:t xml:space="preserve"> на мебель пролиты напитки </w:t>
      </w:r>
      <w:r w:rsidR="00D46BF0">
        <w:rPr>
          <w:rFonts w:ascii="Times New Roman" w:hAnsi="Times New Roman" w:cs="Times New Roman"/>
          <w:color w:val="000000"/>
          <w:sz w:val="24"/>
          <w:szCs w:val="24"/>
        </w:rPr>
        <w:t xml:space="preserve">- </w:t>
      </w:r>
      <w:r w:rsidR="00022F6D">
        <w:rPr>
          <w:rFonts w:ascii="Times New Roman" w:hAnsi="Times New Roman" w:cs="Times New Roman"/>
          <w:color w:val="000000"/>
          <w:sz w:val="24"/>
          <w:szCs w:val="24"/>
        </w:rPr>
        <w:t xml:space="preserve">необходимо оперативно сообщить 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Администрации УК для </w:t>
      </w:r>
      <w:del w:id="2041" w:author="Степанова Любовь Борисовна" w:date="2024-10-04T12:16:00Z">
        <w:r w:rsidRPr="000041A1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>удаления локального пятна и участков загрязнения.</w:t>
      </w:r>
    </w:p>
    <w:p w14:paraId="6AA40700" w14:textId="648C1CC1" w:rsidR="000041A1" w:rsidRPr="000E292C" w:rsidRDefault="000041A1" w:rsidP="000E292C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2042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043" w:author="Степанова Любовь Борисовна" w:date="2024-10-30T13:16:00Z">
        <w:r w:rsidRPr="000041A1" w:rsidDel="0054768B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>.3.</w:t>
      </w:r>
      <w:r w:rsidR="00022F6D">
        <w:rPr>
          <w:rFonts w:ascii="Times New Roman" w:hAnsi="Times New Roman" w:cs="Times New Roman"/>
          <w:color w:val="000000"/>
          <w:sz w:val="24"/>
          <w:szCs w:val="24"/>
        </w:rPr>
        <w:t>4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commentRangeStart w:id="2044"/>
      <w:commentRangeStart w:id="2045"/>
      <w:commentRangeStart w:id="2046"/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В помещениях общего пользования не допускается вести какую-либо производственную, коммерческую деятельность или другую профессиональную деятельность, с целью получения прибыли или с некоммерческими целями, не одобренную решением общего собрания </w:t>
      </w:r>
      <w:r w:rsidR="00D46BF0">
        <w:rPr>
          <w:rFonts w:ascii="Times New Roman" w:hAnsi="Times New Roman" w:cs="Times New Roman"/>
          <w:color w:val="000000"/>
          <w:sz w:val="24"/>
          <w:szCs w:val="24"/>
        </w:rPr>
        <w:t>с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>обственников</w:t>
      </w:r>
      <w:r w:rsidR="00D46B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del w:id="2047" w:author="Степанова Любовь Борисовна" w:date="2024-09-26T15:23:00Z">
        <w:r w:rsidR="00D46BF0" w:rsidDel="00F71F28">
          <w:rPr>
            <w:rFonts w:ascii="Times New Roman" w:hAnsi="Times New Roman" w:cs="Times New Roman"/>
            <w:color w:val="000000"/>
            <w:sz w:val="24"/>
            <w:szCs w:val="24"/>
          </w:rPr>
          <w:delText>в</w:delText>
        </w:r>
      </w:del>
      <w:del w:id="2048" w:author="Степанова Любовь Борисовна" w:date="2024-09-26T15:22:00Z">
        <w:r w:rsidR="00D46BF0" w:rsidDel="00F71F28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r w:rsidR="00D46BF0">
        <w:rPr>
          <w:rFonts w:ascii="Times New Roman" w:hAnsi="Times New Roman" w:cs="Times New Roman"/>
          <w:color w:val="000000"/>
          <w:sz w:val="24"/>
          <w:szCs w:val="24"/>
        </w:rPr>
        <w:t>МКД</w:t>
      </w:r>
      <w:ins w:id="2049" w:author="Степанова Любовь Борисовна" w:date="2024-09-26T15:22:00Z">
        <w:r w:rsidR="00F71F28">
          <w:rPr>
            <w:rFonts w:ascii="Times New Roman" w:hAnsi="Times New Roman" w:cs="Times New Roman"/>
            <w:color w:val="000000"/>
            <w:sz w:val="24"/>
            <w:szCs w:val="24"/>
          </w:rPr>
          <w:t xml:space="preserve"> или</w:t>
        </w:r>
      </w:ins>
      <w:ins w:id="2050" w:author="Степанова Любовь Борисовна" w:date="2024-09-26T15:23:00Z">
        <w:r w:rsidR="00F71F28">
          <w:rPr>
            <w:rFonts w:ascii="Times New Roman" w:hAnsi="Times New Roman" w:cs="Times New Roman"/>
            <w:color w:val="000000"/>
            <w:sz w:val="24"/>
            <w:szCs w:val="24"/>
          </w:rPr>
          <w:t xml:space="preserve"> У</w:t>
        </w:r>
      </w:ins>
      <w:ins w:id="2051" w:author="Степанова Любовь Борисовна" w:date="2024-10-04T12:16:00Z">
        <w:r w:rsidR="0058309D">
          <w:rPr>
            <w:rFonts w:ascii="Times New Roman" w:hAnsi="Times New Roman" w:cs="Times New Roman"/>
            <w:color w:val="000000"/>
            <w:sz w:val="24"/>
            <w:szCs w:val="24"/>
          </w:rPr>
          <w:t xml:space="preserve">правляющей </w:t>
        </w:r>
      </w:ins>
      <w:ins w:id="2052" w:author="Степанова Любовь Борисовна" w:date="2024-10-04T12:17:00Z">
        <w:r w:rsidR="0058309D">
          <w:rPr>
            <w:rFonts w:ascii="Times New Roman" w:hAnsi="Times New Roman" w:cs="Times New Roman"/>
            <w:color w:val="000000"/>
            <w:sz w:val="24"/>
            <w:szCs w:val="24"/>
          </w:rPr>
          <w:t>организацией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>.</w:t>
      </w:r>
      <w:ins w:id="2053" w:author="Степанова Любовь Борисовна" w:date="2024-10-04T12:14:00Z">
        <w:r w:rsidR="0058309D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del w:id="2054" w:author="Степанова Любовь Борисовна" w:date="2024-10-04T12:14:00Z">
        <w:r w:rsidR="000E292C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  <w:r w:rsidRPr="000041A1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commentRangeEnd w:id="2044"/>
      <w:ins w:id="2055" w:author="Степанова Любовь Борисовна" w:date="2024-10-04T12:14:00Z">
        <w:r w:rsidR="0058309D">
          <w:rPr>
            <w:rFonts w:ascii="Times New Roman" w:hAnsi="Times New Roman" w:cs="Times New Roman"/>
            <w:color w:val="000000"/>
            <w:sz w:val="24"/>
            <w:szCs w:val="24"/>
          </w:rPr>
          <w:t>К</w:t>
        </w:r>
      </w:ins>
      <w:r w:rsidR="00A669D5">
        <w:rPr>
          <w:rStyle w:val="af1"/>
        </w:rPr>
        <w:commentReference w:id="2044"/>
      </w:r>
      <w:del w:id="2056" w:author="Степанова Любовь Борисовна" w:date="2024-10-04T12:14:00Z">
        <w:r w:rsidR="000E292C" w:rsidRPr="000E292C" w:rsidDel="0058309D">
          <w:delText xml:space="preserve"> </w:delText>
        </w:r>
        <w:commentRangeEnd w:id="2045"/>
        <w:r w:rsidR="007E7C34" w:rsidDel="0058309D">
          <w:rPr>
            <w:rStyle w:val="af1"/>
          </w:rPr>
          <w:commentReference w:id="2045"/>
        </w:r>
        <w:commentRangeEnd w:id="2046"/>
        <w:r w:rsidR="00F71F28" w:rsidDel="0058309D">
          <w:rPr>
            <w:rStyle w:val="af1"/>
          </w:rPr>
          <w:commentReference w:id="2046"/>
        </w:r>
        <w:commentRangeStart w:id="2057"/>
        <w:r w:rsidR="000E292C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>К</w:delText>
        </w:r>
      </w:del>
      <w:r w:rsidR="000E292C" w:rsidRPr="000E292C">
        <w:rPr>
          <w:rFonts w:ascii="Times New Roman" w:hAnsi="Times New Roman" w:cs="Times New Roman"/>
          <w:color w:val="000000"/>
          <w:sz w:val="24"/>
          <w:szCs w:val="24"/>
        </w:rPr>
        <w:t>онтроль</w:t>
      </w:r>
      <w:commentRangeEnd w:id="2057"/>
      <w:r w:rsidR="000E292C">
        <w:rPr>
          <w:rStyle w:val="af1"/>
        </w:rPr>
        <w:commentReference w:id="2057"/>
      </w:r>
      <w:r w:rsidR="000E292C" w:rsidRPr="000E292C">
        <w:rPr>
          <w:rFonts w:ascii="Times New Roman" w:hAnsi="Times New Roman" w:cs="Times New Roman"/>
          <w:color w:val="000000"/>
          <w:sz w:val="24"/>
          <w:szCs w:val="24"/>
        </w:rPr>
        <w:t xml:space="preserve"> за соблюдением </w:t>
      </w:r>
      <w:r w:rsidR="000E292C">
        <w:rPr>
          <w:rFonts w:ascii="Times New Roman" w:hAnsi="Times New Roman" w:cs="Times New Roman"/>
          <w:color w:val="000000"/>
          <w:sz w:val="24"/>
          <w:szCs w:val="24"/>
        </w:rPr>
        <w:t>пункта обеспечивает У</w:t>
      </w:r>
      <w:ins w:id="2058" w:author="Степанова Любовь Борисовна" w:date="2024-10-04T12:16:00Z">
        <w:r w:rsidR="0058309D">
          <w:rPr>
            <w:rFonts w:ascii="Times New Roman" w:hAnsi="Times New Roman" w:cs="Times New Roman"/>
            <w:color w:val="000000"/>
            <w:sz w:val="24"/>
            <w:szCs w:val="24"/>
          </w:rPr>
          <w:t>правляюща</w:t>
        </w:r>
      </w:ins>
      <w:ins w:id="2059" w:author="Степанова Любовь Борисовна" w:date="2024-10-04T12:17:00Z">
        <w:r w:rsidR="0058309D">
          <w:rPr>
            <w:rFonts w:ascii="Times New Roman" w:hAnsi="Times New Roman" w:cs="Times New Roman"/>
            <w:color w:val="000000"/>
            <w:sz w:val="24"/>
            <w:szCs w:val="24"/>
          </w:rPr>
          <w:t>я</w:t>
        </w:r>
      </w:ins>
      <w:ins w:id="2060" w:author="Степанова Любовь Борисовна" w:date="2024-10-04T12:16:00Z">
        <w:r w:rsidR="0058309D">
          <w:rPr>
            <w:rFonts w:ascii="Times New Roman" w:hAnsi="Times New Roman" w:cs="Times New Roman"/>
            <w:color w:val="000000"/>
            <w:sz w:val="24"/>
            <w:szCs w:val="24"/>
          </w:rPr>
          <w:t xml:space="preserve"> организация</w:t>
        </w:r>
      </w:ins>
      <w:del w:id="2061" w:author="Степанова Любовь Борисовна" w:date="2024-10-04T12:17:00Z">
        <w:r w:rsidR="000E292C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>К</w:delText>
        </w:r>
      </w:del>
      <w:r w:rsidR="000E292C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1AD8775" w14:textId="04FD5F03" w:rsidR="000041A1" w:rsidRPr="000041A1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2062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063" w:author="Степанова Любовь Борисовна" w:date="2024-10-30T13:16:00Z">
        <w:r w:rsidRPr="000041A1" w:rsidDel="0054768B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>.3.</w:t>
      </w:r>
      <w:r w:rsidR="00022F6D">
        <w:rPr>
          <w:rFonts w:ascii="Times New Roman" w:hAnsi="Times New Roman" w:cs="Times New Roman"/>
          <w:color w:val="000000"/>
          <w:sz w:val="24"/>
          <w:szCs w:val="24"/>
        </w:rPr>
        <w:t>5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Запрещается производить на общем имуществе </w:t>
      </w:r>
      <w:ins w:id="2064" w:author="Степанова Любовь Борисовна" w:date="2024-09-26T15:28:00Z">
        <w:r w:rsidR="00FF1932">
          <w:rPr>
            <w:rFonts w:ascii="Times New Roman" w:hAnsi="Times New Roman" w:cs="Times New Roman"/>
            <w:color w:val="000000"/>
            <w:sz w:val="24"/>
            <w:szCs w:val="24"/>
          </w:rPr>
          <w:t xml:space="preserve">МКД </w:t>
        </w:r>
      </w:ins>
      <w:commentRangeStart w:id="2065"/>
      <w:del w:id="2066" w:author="Степанова Любовь Борисовна" w:date="2024-09-26T15:28:00Z">
        <w:r w:rsidRPr="000041A1" w:rsidDel="00FF1932">
          <w:rPr>
            <w:rFonts w:ascii="Times New Roman" w:hAnsi="Times New Roman" w:cs="Times New Roman"/>
            <w:color w:val="000000"/>
            <w:sz w:val="24"/>
            <w:szCs w:val="24"/>
          </w:rPr>
          <w:delText>многоквартирного дома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commentRangeEnd w:id="2065"/>
      <w:r w:rsidR="007E7C34">
        <w:rPr>
          <w:rStyle w:val="af1"/>
        </w:rPr>
        <w:commentReference w:id="2065"/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какие-либо работы, способные привести к нарушению целостности здания или изменить его конструкцию, а также перестраивать, достраивать или ликвидировать какие-либо части элементов общего имущества без соответствующего </w:t>
      </w:r>
      <w:r w:rsidR="00D46BF0">
        <w:rPr>
          <w:rFonts w:ascii="Times New Roman" w:hAnsi="Times New Roman" w:cs="Times New Roman"/>
          <w:color w:val="000000"/>
          <w:sz w:val="24"/>
          <w:szCs w:val="24"/>
        </w:rPr>
        <w:t>решения общего собрания собственников помещений</w:t>
      </w:r>
      <w:del w:id="2067" w:author="Степанова Любовь Борисовна" w:date="2024-10-04T12:17:00Z">
        <w:r w:rsidR="00D46BF0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в</w:delText>
        </w:r>
      </w:del>
      <w:r w:rsidR="00D46BF0">
        <w:rPr>
          <w:rFonts w:ascii="Times New Roman" w:hAnsi="Times New Roman" w:cs="Times New Roman"/>
          <w:color w:val="000000"/>
          <w:sz w:val="24"/>
          <w:szCs w:val="24"/>
        </w:rPr>
        <w:t xml:space="preserve"> МКД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69326207" w14:textId="61DE22A9" w:rsidR="000041A1" w:rsidRPr="000041A1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lastRenderedPageBreak/>
        <w:t>5.</w:t>
      </w:r>
      <w:ins w:id="2068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069" w:author="Степанова Любовь Борисовна" w:date="2024-10-30T13:16:00Z">
        <w:r w:rsidRPr="000041A1" w:rsidDel="0054768B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>.3.</w:t>
      </w:r>
      <w:r w:rsidR="00022F6D">
        <w:rPr>
          <w:rFonts w:ascii="Times New Roman" w:hAnsi="Times New Roman" w:cs="Times New Roman"/>
          <w:color w:val="000000"/>
          <w:sz w:val="24"/>
          <w:szCs w:val="24"/>
        </w:rPr>
        <w:t>6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>. Собственники</w:t>
      </w:r>
      <w:ins w:id="2070" w:author="Степанова Любовь Борисовна" w:date="2024-10-04T12:21:00Z">
        <w:r w:rsidR="006B28FE">
          <w:rPr>
            <w:rFonts w:ascii="Times New Roman" w:hAnsi="Times New Roman" w:cs="Times New Roman"/>
            <w:color w:val="000000"/>
            <w:sz w:val="24"/>
            <w:szCs w:val="24"/>
          </w:rPr>
          <w:t xml:space="preserve">, </w:t>
        </w:r>
      </w:ins>
      <w:del w:id="2071" w:author="Степанова Любовь Борисовна" w:date="2024-10-04T12:21:00Z">
        <w:r w:rsidRPr="000041A1" w:rsidDel="006B28FE">
          <w:rPr>
            <w:rFonts w:ascii="Times New Roman" w:hAnsi="Times New Roman" w:cs="Times New Roman"/>
            <w:color w:val="000000"/>
            <w:sz w:val="24"/>
            <w:szCs w:val="24"/>
          </w:rPr>
          <w:delText>/П</w:delText>
        </w:r>
      </w:del>
      <w:ins w:id="2072" w:author="Степанова Любовь Борисовна" w:date="2024-10-04T12:21:00Z">
        <w:r w:rsidR="006B28FE">
          <w:rPr>
            <w:rFonts w:ascii="Times New Roman" w:hAnsi="Times New Roman" w:cs="Times New Roman"/>
            <w:color w:val="000000"/>
            <w:sz w:val="24"/>
            <w:szCs w:val="24"/>
          </w:rPr>
          <w:t>п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>ользователи</w:t>
      </w:r>
      <w:ins w:id="2073" w:author="Степанова Любовь Борисовна" w:date="2024-10-04T12:21:00Z">
        <w:r w:rsidR="006B28FE">
          <w:rPr>
            <w:rFonts w:ascii="Times New Roman" w:hAnsi="Times New Roman" w:cs="Times New Roman"/>
            <w:color w:val="000000"/>
            <w:sz w:val="24"/>
            <w:szCs w:val="24"/>
          </w:rPr>
          <w:t xml:space="preserve">, гости </w:t>
        </w:r>
      </w:ins>
      <w:del w:id="2074" w:author="Степанова Любовь Борисовна" w:date="2024-10-04T12:21:00Z">
        <w:r w:rsidRPr="000041A1" w:rsidDel="006B28F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>не должны размещать, оставлять, хранить или разрешать хранение каких-либо предметов в помещениях общего пользования в подъездах (секциях), за исключением мест, отведенных под кладовые</w:t>
      </w:r>
      <w:r w:rsidR="00D46BF0">
        <w:rPr>
          <w:rFonts w:ascii="Times New Roman" w:hAnsi="Times New Roman" w:cs="Times New Roman"/>
          <w:color w:val="000000"/>
          <w:sz w:val="24"/>
          <w:szCs w:val="24"/>
        </w:rPr>
        <w:t xml:space="preserve"> помещения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в соответствии с проектом дома или решением общего собрания собственников</w:t>
      </w:r>
      <w:r w:rsidR="00D46BF0">
        <w:rPr>
          <w:rFonts w:ascii="Times New Roman" w:hAnsi="Times New Roman" w:cs="Times New Roman"/>
          <w:color w:val="000000"/>
          <w:sz w:val="24"/>
          <w:szCs w:val="24"/>
        </w:rPr>
        <w:t xml:space="preserve"> помещений</w:t>
      </w:r>
      <w:del w:id="2075" w:author="Степанова Любовь Борисовна" w:date="2024-10-04T12:17:00Z">
        <w:r w:rsidR="00D46BF0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в</w:delText>
        </w:r>
      </w:del>
      <w:r w:rsidR="00D46BF0">
        <w:rPr>
          <w:rFonts w:ascii="Times New Roman" w:hAnsi="Times New Roman" w:cs="Times New Roman"/>
          <w:color w:val="000000"/>
          <w:sz w:val="24"/>
          <w:szCs w:val="24"/>
        </w:rPr>
        <w:t xml:space="preserve"> МКД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commentRangeStart w:id="2076"/>
      <w:del w:id="2077" w:author="Степанова Любовь Борисовна" w:date="2024-10-04T12:09:00Z">
        <w:r w:rsidRPr="000041A1" w:rsidDel="00BE0448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Запрещается хранение в помещениях общего пользования или кладовых бензина и других взрывчатых и легковоспламеняющихся материалов. </w:delText>
        </w:r>
        <w:commentRangeEnd w:id="2076"/>
        <w:r w:rsidR="007E7C34" w:rsidDel="00BE0448">
          <w:rPr>
            <w:rStyle w:val="af1"/>
          </w:rPr>
          <w:commentReference w:id="2076"/>
        </w:r>
      </w:del>
    </w:p>
    <w:p w14:paraId="4CE78E2B" w14:textId="383939F1" w:rsidR="000041A1" w:rsidRPr="000041A1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2078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079" w:author="Степанова Любовь Борисовна" w:date="2024-10-30T13:16:00Z">
        <w:r w:rsidRPr="000041A1" w:rsidDel="0054768B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>.3.</w:t>
      </w:r>
      <w:r w:rsidR="00022F6D">
        <w:rPr>
          <w:rFonts w:ascii="Times New Roman" w:hAnsi="Times New Roman" w:cs="Times New Roman"/>
          <w:color w:val="000000"/>
          <w:sz w:val="24"/>
          <w:szCs w:val="24"/>
        </w:rPr>
        <w:t>7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>.</w:t>
      </w:r>
      <w:del w:id="2080" w:author="Степанова Любовь Борисовна" w:date="2024-10-04T12:18:00Z">
        <w:r w:rsidRPr="000041A1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Запрещено оставлять бытовой и строительный мусор.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Запрещается складирование в </w:t>
      </w:r>
      <w:proofErr w:type="spellStart"/>
      <w:r w:rsidRPr="000041A1">
        <w:rPr>
          <w:rFonts w:ascii="Times New Roman" w:hAnsi="Times New Roman" w:cs="Times New Roman"/>
          <w:color w:val="000000"/>
          <w:sz w:val="24"/>
          <w:szCs w:val="24"/>
        </w:rPr>
        <w:t>приквартирном</w:t>
      </w:r>
      <w:proofErr w:type="spellEnd"/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холле, на лестничной площадке </w:t>
      </w:r>
      <w:r w:rsidR="00D46BF0">
        <w:rPr>
          <w:rFonts w:ascii="Times New Roman" w:hAnsi="Times New Roman" w:cs="Times New Roman"/>
          <w:color w:val="000000"/>
          <w:sz w:val="24"/>
          <w:szCs w:val="24"/>
        </w:rPr>
        <w:t xml:space="preserve">или иных местах общего пользования 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предметов личного пользования, строительных материалов и прочих предметов, затрудняющих проход во время экстренной эвакуации. </w:t>
      </w:r>
    </w:p>
    <w:p w14:paraId="6A45E97A" w14:textId="314ABF90" w:rsidR="000041A1" w:rsidRPr="006B2FA1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F2A74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2081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082" w:author="Степанова Любовь Борисовна" w:date="2024-10-30T13:16:00Z">
        <w:r w:rsidRPr="00CF2A74" w:rsidDel="0054768B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CF2A74">
        <w:rPr>
          <w:rFonts w:ascii="Times New Roman" w:hAnsi="Times New Roman" w:cs="Times New Roman"/>
          <w:color w:val="000000"/>
          <w:sz w:val="24"/>
          <w:szCs w:val="24"/>
        </w:rPr>
        <w:t>.3.</w:t>
      </w:r>
      <w:r w:rsidR="00022F6D" w:rsidRPr="00CF2A74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Pr="00CF2A7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0E292C">
        <w:rPr>
          <w:rFonts w:ascii="Times New Roman" w:hAnsi="Times New Roman" w:cs="Times New Roman"/>
          <w:color w:val="000000"/>
          <w:sz w:val="24"/>
          <w:szCs w:val="24"/>
        </w:rPr>
        <w:t>Лобби</w:t>
      </w:r>
      <w:del w:id="2083" w:author="Степанова Любовь Борисовна" w:date="2024-10-04T12:20:00Z">
        <w:r w:rsidR="00D46BF0" w:rsidDel="006B28FE">
          <w:rPr>
            <w:rFonts w:ascii="Times New Roman" w:hAnsi="Times New Roman" w:cs="Times New Roman"/>
            <w:color w:val="000000"/>
            <w:sz w:val="24"/>
            <w:szCs w:val="24"/>
          </w:rPr>
          <w:delText>,</w:delText>
        </w:r>
        <w:r w:rsidRPr="006B2FA1" w:rsidDel="006B28F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  <w:r w:rsidR="00D46BF0" w:rsidDel="006B28FE">
          <w:rPr>
            <w:rFonts w:ascii="Times New Roman" w:hAnsi="Times New Roman" w:cs="Times New Roman"/>
            <w:color w:val="000000"/>
            <w:sz w:val="24"/>
            <w:szCs w:val="24"/>
          </w:rPr>
          <w:delText>находящ</w:delText>
        </w:r>
      </w:del>
      <w:del w:id="2084" w:author="Степанова Любовь Борисовна" w:date="2024-10-04T12:18:00Z">
        <w:r w:rsidR="00D46BF0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>аяся</w:delText>
        </w:r>
      </w:del>
      <w:del w:id="2085" w:author="Степанова Любовь Борисовна" w:date="2024-10-04T12:20:00Z">
        <w:r w:rsidR="00022F6D" w:rsidRPr="006B2FA1" w:rsidDel="006B28F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в холле первого этажа </w:delText>
        </w:r>
      </w:del>
      <w:del w:id="2086" w:author="Степанова Любовь Борисовна" w:date="2024-10-04T12:18:00Z">
        <w:r w:rsidR="00CF2A74" w:rsidRPr="006B2FA1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del w:id="2087" w:author="Степанова Любовь Борисовна" w:date="2024-10-04T12:20:00Z">
        <w:r w:rsidR="00CF2A74" w:rsidRPr="006B2FA1" w:rsidDel="006B28F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между 2 и 3 </w:delText>
        </w:r>
        <w:r w:rsidR="00022F6D" w:rsidRPr="006B2FA1" w:rsidDel="006B28FE">
          <w:rPr>
            <w:rFonts w:ascii="Times New Roman" w:hAnsi="Times New Roman" w:cs="Times New Roman"/>
            <w:color w:val="000000"/>
            <w:sz w:val="24"/>
            <w:szCs w:val="24"/>
          </w:rPr>
          <w:delText>с</w:delText>
        </w:r>
        <w:r w:rsidR="00CF2A74" w:rsidRPr="006B2FA1" w:rsidDel="006B28FE">
          <w:rPr>
            <w:rFonts w:ascii="Times New Roman" w:hAnsi="Times New Roman" w:cs="Times New Roman"/>
            <w:color w:val="000000"/>
            <w:sz w:val="24"/>
            <w:szCs w:val="24"/>
          </w:rPr>
          <w:delText>екциями</w:delText>
        </w:r>
        <w:r w:rsidR="00022F6D" w:rsidRPr="006B2FA1" w:rsidDel="006B28FE">
          <w:rPr>
            <w:rFonts w:ascii="Times New Roman" w:hAnsi="Times New Roman" w:cs="Times New Roman"/>
            <w:color w:val="000000"/>
            <w:sz w:val="24"/>
            <w:szCs w:val="24"/>
          </w:rPr>
          <w:delText>,</w:delText>
        </w:r>
      </w:del>
      <w:r w:rsidR="00022F6D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работает в круглосуточном </w:t>
      </w:r>
      <w:commentRangeStart w:id="2088"/>
      <w:r w:rsidRPr="006B2FA1">
        <w:rPr>
          <w:rFonts w:ascii="Times New Roman" w:hAnsi="Times New Roman" w:cs="Times New Roman"/>
          <w:color w:val="000000"/>
          <w:sz w:val="24"/>
          <w:szCs w:val="24"/>
        </w:rPr>
        <w:t>режиме</w:t>
      </w:r>
      <w:commentRangeEnd w:id="2088"/>
      <w:r w:rsidR="000E292C">
        <w:rPr>
          <w:rStyle w:val="af1"/>
        </w:rPr>
        <w:commentReference w:id="2088"/>
      </w:r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и предназначен</w:t>
      </w:r>
      <w:ins w:id="2089" w:author="Степанова Любовь Борисовна" w:date="2024-10-04T12:18:00Z">
        <w:r w:rsidR="0058309D">
          <w:rPr>
            <w:rFonts w:ascii="Times New Roman" w:hAnsi="Times New Roman" w:cs="Times New Roman"/>
            <w:color w:val="000000"/>
            <w:sz w:val="24"/>
            <w:szCs w:val="24"/>
          </w:rPr>
          <w:t>о</w:t>
        </w:r>
      </w:ins>
      <w:del w:id="2090" w:author="Степанова Любовь Борисовна" w:date="2024-10-04T12:18:00Z">
        <w:r w:rsidRPr="006B2FA1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>а</w:delText>
        </w:r>
      </w:del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для: </w:t>
      </w:r>
      <w:commentRangeStart w:id="2091"/>
      <w:r w:rsidRPr="006B2FA1">
        <w:rPr>
          <w:rFonts w:ascii="Times New Roman" w:hAnsi="Times New Roman" w:cs="Times New Roman"/>
          <w:color w:val="000000"/>
          <w:sz w:val="24"/>
          <w:szCs w:val="24"/>
        </w:rPr>
        <w:t>самостоятельной работы, общения,</w:t>
      </w:r>
      <w:commentRangeEnd w:id="2091"/>
      <w:r w:rsidR="007E7C34">
        <w:rPr>
          <w:rStyle w:val="af1"/>
        </w:rPr>
        <w:commentReference w:id="2091"/>
      </w:r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проведения мероприятий </w:t>
      </w:r>
      <w:r w:rsidR="00022F6D" w:rsidRPr="006B2FA1">
        <w:rPr>
          <w:rFonts w:ascii="Times New Roman" w:hAnsi="Times New Roman" w:cs="Times New Roman"/>
          <w:color w:val="000000"/>
          <w:sz w:val="24"/>
          <w:szCs w:val="24"/>
        </w:rPr>
        <w:t>Собственников</w:t>
      </w:r>
      <w:ins w:id="2092" w:author="Степанова Любовь Борисовна" w:date="2024-10-04T12:21:00Z">
        <w:r w:rsidR="006B28FE">
          <w:rPr>
            <w:rFonts w:ascii="Times New Roman" w:hAnsi="Times New Roman" w:cs="Times New Roman"/>
            <w:color w:val="000000"/>
            <w:sz w:val="24"/>
            <w:szCs w:val="24"/>
          </w:rPr>
          <w:t xml:space="preserve">, </w:t>
        </w:r>
      </w:ins>
      <w:del w:id="2093" w:author="Степанова Любовь Борисовна" w:date="2024-10-04T12:21:00Z">
        <w:r w:rsidR="00022F6D" w:rsidRPr="006B2FA1" w:rsidDel="006B28FE">
          <w:rPr>
            <w:rFonts w:ascii="Times New Roman" w:hAnsi="Times New Roman" w:cs="Times New Roman"/>
            <w:color w:val="000000"/>
            <w:sz w:val="24"/>
            <w:szCs w:val="24"/>
          </w:rPr>
          <w:delText>/</w:delText>
        </w:r>
      </w:del>
      <w:r w:rsidR="00022F6D" w:rsidRPr="006B2FA1">
        <w:rPr>
          <w:rFonts w:ascii="Times New Roman" w:hAnsi="Times New Roman" w:cs="Times New Roman"/>
          <w:color w:val="000000"/>
          <w:sz w:val="24"/>
          <w:szCs w:val="24"/>
        </w:rPr>
        <w:t>Пользователей</w:t>
      </w:r>
      <w:del w:id="2094" w:author="Степанова Любовь Борисовна" w:date="2024-10-04T12:19:00Z">
        <w:r w:rsidR="00022F6D" w:rsidRPr="006B2FA1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,  </w:delText>
        </w:r>
        <w:r w:rsidRPr="006B2FA1" w:rsidDel="0058309D">
          <w:rPr>
            <w:rFonts w:ascii="Times New Roman" w:hAnsi="Times New Roman" w:cs="Times New Roman"/>
            <w:color w:val="000000"/>
            <w:sz w:val="24"/>
            <w:szCs w:val="24"/>
          </w:rPr>
          <w:delText>жителей</w:delText>
        </w:r>
      </w:del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commentRangeStart w:id="2095"/>
      <w:r w:rsidR="00D46BF0">
        <w:rPr>
          <w:rFonts w:ascii="Times New Roman" w:hAnsi="Times New Roman" w:cs="Times New Roman"/>
          <w:color w:val="000000"/>
          <w:sz w:val="24"/>
          <w:szCs w:val="24"/>
        </w:rPr>
        <w:t>МКД</w:t>
      </w:r>
      <w:commentRangeEnd w:id="2095"/>
      <w:r w:rsidR="00A669D5">
        <w:rPr>
          <w:rStyle w:val="af1"/>
        </w:rPr>
        <w:commentReference w:id="2095"/>
      </w:r>
      <w:r w:rsidRPr="006B2FA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71ACFB4" w14:textId="499FCF0B" w:rsidR="000041A1" w:rsidRDefault="00022F6D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2096" w:author="Екатерина Шнайдер" w:date="2024-08-22T21:57:00Z"/>
          <w:rFonts w:ascii="Times New Roman" w:hAnsi="Times New Roman" w:cs="Times New Roman"/>
          <w:color w:val="000000"/>
          <w:sz w:val="24"/>
          <w:szCs w:val="24"/>
        </w:rPr>
      </w:pPr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В </w:t>
      </w:r>
      <w:r w:rsidR="000E292C">
        <w:rPr>
          <w:rFonts w:ascii="Times New Roman" w:hAnsi="Times New Roman" w:cs="Times New Roman"/>
          <w:color w:val="000000"/>
          <w:sz w:val="24"/>
          <w:szCs w:val="24"/>
        </w:rPr>
        <w:t>лобби</w:t>
      </w:r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н</w:t>
      </w:r>
      <w:r w:rsidR="000041A1" w:rsidRPr="006B2FA1">
        <w:rPr>
          <w:rFonts w:ascii="Times New Roman" w:hAnsi="Times New Roman" w:cs="Times New Roman"/>
          <w:color w:val="000000"/>
          <w:sz w:val="24"/>
          <w:szCs w:val="24"/>
        </w:rPr>
        <w:t>е разрешается</w:t>
      </w:r>
      <w:r w:rsidR="000E292C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="000041A1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мешать окружающим, громко разговаривать, включать громкий звук на звуковоспроизводящей технике</w:t>
      </w:r>
      <w:r w:rsidR="000E292C">
        <w:rPr>
          <w:rFonts w:ascii="Times New Roman" w:hAnsi="Times New Roman" w:cs="Times New Roman"/>
          <w:color w:val="000000"/>
          <w:sz w:val="24"/>
          <w:szCs w:val="24"/>
        </w:rPr>
        <w:t xml:space="preserve">, осуществлять </w:t>
      </w:r>
      <w:commentRangeStart w:id="2097"/>
      <w:r w:rsidR="000E292C">
        <w:rPr>
          <w:rFonts w:ascii="Times New Roman" w:hAnsi="Times New Roman" w:cs="Times New Roman"/>
          <w:color w:val="000000"/>
          <w:sz w:val="24"/>
          <w:szCs w:val="24"/>
        </w:rPr>
        <w:t xml:space="preserve">коммерческую </w:t>
      </w:r>
      <w:commentRangeEnd w:id="2097"/>
      <w:r w:rsidR="000E292C">
        <w:rPr>
          <w:rStyle w:val="af1"/>
        </w:rPr>
        <w:commentReference w:id="2097"/>
      </w:r>
      <w:r w:rsidR="000E292C">
        <w:rPr>
          <w:rFonts w:ascii="Times New Roman" w:hAnsi="Times New Roman" w:cs="Times New Roman"/>
          <w:color w:val="000000"/>
          <w:sz w:val="24"/>
          <w:szCs w:val="24"/>
        </w:rPr>
        <w:t>деятельность</w:t>
      </w:r>
      <w:r w:rsidR="000041A1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2E7634B4" w14:textId="51DBC005" w:rsidR="00A669D5" w:rsidRPr="00D5020A" w:rsidDel="006B28FE" w:rsidRDefault="00A669D5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098" w:author="Степанова Любовь Борисовна" w:date="2024-10-04T12:21:00Z"/>
          <w:rFonts w:ascii="Times New Roman" w:hAnsi="Times New Roman" w:cs="Times New Roman"/>
          <w:color w:val="000000"/>
          <w:sz w:val="24"/>
          <w:szCs w:val="24"/>
        </w:rPr>
      </w:pPr>
    </w:p>
    <w:p w14:paraId="7A9EF2D2" w14:textId="77777777" w:rsidR="000041A1" w:rsidRPr="008E196A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ED6589A" w14:textId="178A3C95" w:rsidR="000041A1" w:rsidRPr="008E196A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2099" w:name="_Hlk178939789"/>
      <w:r w:rsidRPr="008E196A">
        <w:rPr>
          <w:rFonts w:ascii="Times New Roman" w:hAnsi="Times New Roman" w:cs="Times New Roman"/>
          <w:b/>
          <w:color w:val="000000"/>
          <w:sz w:val="24"/>
          <w:szCs w:val="24"/>
        </w:rPr>
        <w:t>5.</w:t>
      </w:r>
      <w:ins w:id="2100" w:author="Степанова Любовь Борисовна" w:date="2024-10-30T13:16:00Z">
        <w:r w:rsidR="0054768B">
          <w:rPr>
            <w:rFonts w:ascii="Times New Roman" w:hAnsi="Times New Roman" w:cs="Times New Roman"/>
            <w:b/>
            <w:color w:val="000000"/>
            <w:sz w:val="24"/>
            <w:szCs w:val="24"/>
          </w:rPr>
          <w:t>8</w:t>
        </w:r>
      </w:ins>
      <w:del w:id="2101" w:author="Степанова Любовь Борисовна" w:date="2024-10-30T13:16:00Z">
        <w:r w:rsidRPr="008E196A" w:rsidDel="0054768B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4</w:delText>
        </w:r>
      </w:del>
      <w:r w:rsidRPr="008E196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.4. </w:t>
      </w:r>
      <w:ins w:id="2102" w:author="Степанова Любовь Борисовна" w:date="2024-10-04T13:06:00Z">
        <w:r w:rsidR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О</w:t>
        </w:r>
      </w:ins>
      <w:del w:id="2103" w:author="Степанова Любовь Борисовна" w:date="2024-10-04T13:06:00Z">
        <w:r w:rsidRPr="008E196A" w:rsidDel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Правила пользования </w:delText>
        </w:r>
      </w:del>
      <w:del w:id="2104" w:author="Степанова Любовь Борисовна" w:date="2024-10-04T13:05:00Z">
        <w:r w:rsidRPr="008E196A" w:rsidDel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о</w:delText>
        </w:r>
      </w:del>
      <w:r w:rsidRPr="008E196A">
        <w:rPr>
          <w:rFonts w:ascii="Times New Roman" w:hAnsi="Times New Roman" w:cs="Times New Roman"/>
          <w:b/>
          <w:bCs/>
          <w:color w:val="000000"/>
          <w:sz w:val="24"/>
          <w:szCs w:val="24"/>
        </w:rPr>
        <w:t>бщедомовы</w:t>
      </w:r>
      <w:ins w:id="2105" w:author="Степанова Любовь Борисовна" w:date="2024-10-04T13:06:00Z">
        <w:r w:rsidR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е</w:t>
        </w:r>
      </w:ins>
      <w:del w:id="2106" w:author="Степанова Любовь Борисовна" w:date="2024-10-04T13:06:00Z">
        <w:r w:rsidRPr="008E196A" w:rsidDel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ми</w:delText>
        </w:r>
      </w:del>
      <w:r w:rsidRPr="008E196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инженерны</w:t>
      </w:r>
      <w:del w:id="2107" w:author="Степанова Любовь Борисовна" w:date="2024-10-04T13:06:00Z">
        <w:r w:rsidRPr="008E196A" w:rsidDel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ми</w:delText>
        </w:r>
      </w:del>
      <w:ins w:id="2108" w:author="Степанова Любовь Борисовна" w:date="2024-10-04T13:06:00Z">
        <w:r w:rsidR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е</w:t>
        </w:r>
      </w:ins>
      <w:r w:rsidRPr="00D5020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систе</w:t>
      </w:r>
      <w:del w:id="2109" w:author="Степанова Любовь Борисовна" w:date="2024-10-04T13:06:00Z">
        <w:r w:rsidRPr="008E196A" w:rsidDel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ма</w:delText>
        </w:r>
      </w:del>
      <w:r w:rsidRPr="008E196A">
        <w:rPr>
          <w:rFonts w:ascii="Times New Roman" w:hAnsi="Times New Roman" w:cs="Times New Roman"/>
          <w:b/>
          <w:bCs/>
          <w:color w:val="000000"/>
          <w:sz w:val="24"/>
          <w:szCs w:val="24"/>
        </w:rPr>
        <w:t>м</w:t>
      </w:r>
      <w:del w:id="2110" w:author="Степанова Любовь Борисовна" w:date="2024-10-04T13:06:00Z">
        <w:r w:rsidR="00CF2A74" w:rsidRPr="008E196A" w:rsidDel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и</w:delText>
        </w:r>
        <w:r w:rsidRPr="008E196A" w:rsidDel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 и</w:delText>
        </w:r>
      </w:del>
      <w:ins w:id="2111" w:author="Степанова Любовь Борисовна" w:date="2024-10-04T13:06:00Z">
        <w:r w:rsidR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ы</w:t>
        </w:r>
      </w:ins>
      <w:del w:id="2112" w:author="Степанова Любовь Борисовна" w:date="2024-10-04T13:06:00Z">
        <w:r w:rsidRPr="008E196A" w:rsidDel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 оборудованием</w:delText>
        </w:r>
      </w:del>
      <w:r w:rsidRPr="008E196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. </w:t>
      </w:r>
    </w:p>
    <w:bookmarkEnd w:id="2099"/>
    <w:p w14:paraId="1A261393" w14:textId="283745B1" w:rsidR="008E196A" w:rsidRDefault="008710EE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2113" w:author="Степанова Любовь Борисовна" w:date="2024-10-04T12:35:00Z"/>
          <w:rFonts w:ascii="Times New Roman" w:hAnsi="Times New Roman" w:cs="Times New Roman"/>
          <w:color w:val="000000"/>
          <w:sz w:val="24"/>
          <w:szCs w:val="24"/>
        </w:rPr>
      </w:pPr>
      <w:ins w:id="2114" w:author="Степанова Любовь Борисовна" w:date="2024-10-04T12:59:00Z">
        <w:r>
          <w:rPr>
            <w:rFonts w:ascii="Times New Roman" w:hAnsi="Times New Roman" w:cs="Times New Roman"/>
            <w:color w:val="000000"/>
            <w:sz w:val="24"/>
            <w:szCs w:val="24"/>
          </w:rPr>
          <w:t>5.</w:t>
        </w:r>
      </w:ins>
      <w:ins w:id="2115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ins w:id="2116" w:author="Степанова Любовь Борисовна" w:date="2024-10-04T12:59:00Z">
        <w:r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  <w:ins w:id="2117" w:author="Степанова Любовь Борисовна" w:date="2024-10-04T13:00:00Z">
        <w:r>
          <w:rPr>
            <w:rFonts w:ascii="Times New Roman" w:hAnsi="Times New Roman" w:cs="Times New Roman"/>
            <w:color w:val="000000"/>
            <w:sz w:val="24"/>
            <w:szCs w:val="24"/>
          </w:rPr>
          <w:t>4.</w:t>
        </w:r>
      </w:ins>
      <w:ins w:id="2118" w:author="Степанова Любовь Борисовна" w:date="2024-10-04T12:59:00Z">
        <w:r>
          <w:rPr>
            <w:rFonts w:ascii="Times New Roman" w:hAnsi="Times New Roman" w:cs="Times New Roman"/>
            <w:color w:val="000000"/>
            <w:sz w:val="24"/>
            <w:szCs w:val="24"/>
          </w:rPr>
          <w:t>1.</w:t>
        </w:r>
      </w:ins>
      <w:ins w:id="2119" w:author="Степанова Любовь Борисовна" w:date="2024-10-30T13:17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proofErr w:type="gramStart"/>
      <w:ins w:id="2120" w:author="Степанова Любовь Борисовна" w:date="2024-10-04T13:06:00Z">
        <w:r w:rsidR="007176E8">
          <w:rPr>
            <w:rFonts w:ascii="Times New Roman" w:hAnsi="Times New Roman" w:cs="Times New Roman"/>
            <w:color w:val="000000"/>
            <w:sz w:val="24"/>
            <w:szCs w:val="24"/>
          </w:rPr>
          <w:t>При</w:t>
        </w:r>
        <w:proofErr w:type="gramEnd"/>
        <w:r w:rsidR="007176E8">
          <w:rPr>
            <w:rFonts w:ascii="Times New Roman" w:hAnsi="Times New Roman" w:cs="Times New Roman"/>
            <w:color w:val="000000"/>
            <w:sz w:val="24"/>
            <w:szCs w:val="24"/>
          </w:rPr>
          <w:t xml:space="preserve"> пользовании общедомовыми инженерными </w:t>
        </w:r>
      </w:ins>
      <w:ins w:id="2121" w:author="Степанова Любовь Борисовна" w:date="2024-10-04T13:07:00Z">
        <w:r w:rsidR="007176E8">
          <w:rPr>
            <w:rFonts w:ascii="Times New Roman" w:hAnsi="Times New Roman" w:cs="Times New Roman"/>
            <w:color w:val="000000"/>
            <w:sz w:val="24"/>
            <w:szCs w:val="24"/>
          </w:rPr>
          <w:t xml:space="preserve">системами </w:t>
        </w:r>
      </w:ins>
      <w:del w:id="2122" w:author="Степанова Любовь Борисовна" w:date="2024-10-04T12:57:00Z">
        <w:r w:rsidR="000041A1" w:rsidRPr="008E196A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5.4.4.1. </w:delText>
        </w:r>
        <w:r w:rsidR="000041A1" w:rsidRPr="00F6451A" w:rsidDel="008710EE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При пользовании </w:delText>
        </w:r>
      </w:del>
      <w:del w:id="2123" w:author="Степанова Любовь Борисовна" w:date="2024-10-04T12:56:00Z">
        <w:r w:rsidR="000041A1" w:rsidRPr="008E196A" w:rsidDel="008710EE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домофонной системой</w:delText>
        </w:r>
        <w:r w:rsidR="000041A1" w:rsidRPr="008E196A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del w:id="2124" w:author="Степанова Любовь Борисовна" w:date="2024-10-04T12:57:00Z">
        <w:r w:rsidR="000041A1" w:rsidRPr="008E196A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>з</w:delText>
        </w:r>
      </w:del>
      <w:ins w:id="2125" w:author="Степанова Любовь Борисовна" w:date="2024-10-04T13:07:00Z">
        <w:r w:rsidR="007176E8">
          <w:rPr>
            <w:rFonts w:ascii="Times New Roman" w:hAnsi="Times New Roman" w:cs="Times New Roman"/>
            <w:color w:val="000000"/>
            <w:sz w:val="24"/>
            <w:szCs w:val="24"/>
          </w:rPr>
          <w:t>з</w:t>
        </w:r>
      </w:ins>
      <w:r w:rsidR="000041A1" w:rsidRPr="00D5020A">
        <w:rPr>
          <w:rFonts w:ascii="Times New Roman" w:hAnsi="Times New Roman" w:cs="Times New Roman"/>
          <w:color w:val="000000"/>
          <w:sz w:val="24"/>
          <w:szCs w:val="24"/>
        </w:rPr>
        <w:t>апрещается</w:t>
      </w:r>
      <w:ins w:id="2126" w:author="Степанова Любовь Борисовна" w:date="2024-10-04T12:35:00Z">
        <w:r w:rsidR="008E196A">
          <w:rPr>
            <w:rFonts w:ascii="Times New Roman" w:hAnsi="Times New Roman" w:cs="Times New Roman"/>
            <w:color w:val="000000"/>
            <w:sz w:val="24"/>
            <w:szCs w:val="24"/>
          </w:rPr>
          <w:t>:</w:t>
        </w:r>
      </w:ins>
    </w:p>
    <w:p w14:paraId="4011DE97" w14:textId="5381EB48" w:rsidR="000041A1" w:rsidRDefault="008E196A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2127" w:author="Степанова Любовь Борисовна" w:date="2024-10-04T12:59:00Z"/>
          <w:rFonts w:ascii="Times New Roman" w:hAnsi="Times New Roman" w:cs="Times New Roman"/>
          <w:color w:val="000000"/>
          <w:sz w:val="24"/>
          <w:szCs w:val="24"/>
        </w:rPr>
      </w:pPr>
      <w:ins w:id="2128" w:author="Степанова Любовь Борисовна" w:date="2024-10-04T12:35:00Z">
        <w:r>
          <w:rPr>
            <w:rFonts w:ascii="Times New Roman" w:hAnsi="Times New Roman" w:cs="Times New Roman"/>
            <w:color w:val="000000"/>
            <w:sz w:val="24"/>
            <w:szCs w:val="24"/>
          </w:rPr>
          <w:t>-</w:t>
        </w:r>
      </w:ins>
      <w:ins w:id="2129" w:author="Степанова Любовь Борисовна" w:date="2024-10-04T12:33:00Z">
        <w:r w:rsidRPr="008E196A">
          <w:rPr>
            <w:rFonts w:ascii="Times New Roman" w:hAnsi="Times New Roman" w:cs="Times New Roman"/>
            <w:sz w:val="24"/>
            <w:szCs w:val="24"/>
            <w:rPrChange w:id="2130" w:author="Степанова Любовь Борисовна" w:date="2024-10-04T12:34:00Z">
              <w:rPr/>
            </w:rPrChange>
          </w:rPr>
          <w:t xml:space="preserve"> вносить конструктивные изменения в </w:t>
        </w:r>
      </w:ins>
      <w:ins w:id="2131" w:author="Степанова Любовь Борисовна" w:date="2024-10-04T12:56:00Z">
        <w:r w:rsidR="008710EE">
          <w:rPr>
            <w:rFonts w:ascii="Times New Roman" w:hAnsi="Times New Roman" w:cs="Times New Roman"/>
            <w:sz w:val="24"/>
            <w:szCs w:val="24"/>
          </w:rPr>
          <w:t xml:space="preserve">общедомовые инженерные </w:t>
        </w:r>
      </w:ins>
      <w:ins w:id="2132" w:author="Степанова Любовь Борисовна" w:date="2024-10-04T12:33:00Z">
        <w:r w:rsidRPr="008E196A">
          <w:rPr>
            <w:rFonts w:ascii="Times New Roman" w:hAnsi="Times New Roman" w:cs="Times New Roman"/>
            <w:sz w:val="24"/>
            <w:szCs w:val="24"/>
            <w:rPrChange w:id="2133" w:author="Степанова Любовь Борисовна" w:date="2024-10-04T12:34:00Z">
              <w:rPr/>
            </w:rPrChange>
          </w:rPr>
          <w:t>систем</w:t>
        </w:r>
      </w:ins>
      <w:ins w:id="2134" w:author="Степанова Любовь Борисовна" w:date="2024-10-04T12:57:00Z">
        <w:r w:rsidR="008710EE">
          <w:rPr>
            <w:rFonts w:ascii="Times New Roman" w:hAnsi="Times New Roman" w:cs="Times New Roman"/>
            <w:sz w:val="24"/>
            <w:szCs w:val="24"/>
          </w:rPr>
          <w:t>ы</w:t>
        </w:r>
      </w:ins>
      <w:ins w:id="2135" w:author="Степанова Любовь Борисовна" w:date="2024-10-04T12:33:00Z">
        <w:r w:rsidRPr="008E196A">
          <w:rPr>
            <w:rFonts w:ascii="Times New Roman" w:hAnsi="Times New Roman" w:cs="Times New Roman"/>
            <w:sz w:val="24"/>
            <w:szCs w:val="24"/>
            <w:rPrChange w:id="2136" w:author="Степанова Любовь Борисовна" w:date="2024-10-04T12:34:00Z">
              <w:rPr/>
            </w:rPrChange>
          </w:rPr>
          <w:t xml:space="preserve"> и производить несанкционированное подключение</w:t>
        </w:r>
      </w:ins>
      <w:ins w:id="2137" w:author="Степанова Любовь Борисовна" w:date="2024-10-04T12:35:00Z">
        <w:r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  <w:del w:id="2138" w:author="Степанова Любовь Борисовна" w:date="2024-10-04T12:35:00Z">
        <w:r w:rsidR="000041A1" w:rsidRPr="008E196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: </w:delText>
        </w:r>
      </w:del>
    </w:p>
    <w:p w14:paraId="4910B90E" w14:textId="4A8F8278" w:rsidR="008710EE" w:rsidRPr="002F2D96" w:rsidRDefault="008710EE" w:rsidP="008710EE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2139" w:author="Степанова Любовь Борисовна" w:date="2024-10-04T12:59:00Z"/>
          <w:rFonts w:ascii="Times New Roman" w:hAnsi="Times New Roman" w:cs="Times New Roman"/>
          <w:sz w:val="24"/>
          <w:szCs w:val="24"/>
        </w:rPr>
      </w:pPr>
      <w:ins w:id="2140" w:author="Степанова Любовь Борисовна" w:date="2024-10-04T12:59:00Z">
        <w:r>
          <w:rPr>
            <w:rFonts w:ascii="Times New Roman" w:hAnsi="Times New Roman" w:cs="Times New Roman"/>
            <w:sz w:val="24"/>
            <w:szCs w:val="24"/>
          </w:rPr>
          <w:t>5.</w:t>
        </w:r>
      </w:ins>
      <w:ins w:id="2141" w:author="Степанова Любовь Борисовна" w:date="2024-10-30T13:16:00Z">
        <w:r w:rsidR="0054768B">
          <w:rPr>
            <w:rFonts w:ascii="Times New Roman" w:hAnsi="Times New Roman" w:cs="Times New Roman"/>
            <w:sz w:val="24"/>
            <w:szCs w:val="24"/>
          </w:rPr>
          <w:t>8</w:t>
        </w:r>
      </w:ins>
      <w:ins w:id="2142" w:author="Степанова Любовь Борисовна" w:date="2024-10-04T13:00:00Z">
        <w:r>
          <w:rPr>
            <w:rFonts w:ascii="Times New Roman" w:hAnsi="Times New Roman" w:cs="Times New Roman"/>
            <w:sz w:val="24"/>
            <w:szCs w:val="24"/>
          </w:rPr>
          <w:t>.4.2.</w:t>
        </w:r>
      </w:ins>
      <w:ins w:id="2143" w:author="Степанова Любовь Борисовна" w:date="2024-10-04T13:01:00Z">
        <w:r w:rsidR="00AB02AE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2144" w:author="Степанова Любовь Борисовна" w:date="2024-10-04T12:59:00Z">
        <w:r w:rsidRPr="002F2D96">
          <w:rPr>
            <w:rFonts w:ascii="Times New Roman" w:hAnsi="Times New Roman" w:cs="Times New Roman"/>
            <w:sz w:val="24"/>
            <w:szCs w:val="24"/>
          </w:rPr>
          <w:t>При возникновении аварии на инженерных сетях У</w:t>
        </w:r>
        <w:r>
          <w:rPr>
            <w:rFonts w:ascii="Times New Roman" w:hAnsi="Times New Roman" w:cs="Times New Roman"/>
            <w:sz w:val="24"/>
            <w:szCs w:val="24"/>
          </w:rPr>
          <w:t>правляющая организация</w:t>
        </w:r>
        <w:r w:rsidRPr="002F2D96">
          <w:rPr>
            <w:rFonts w:ascii="Times New Roman" w:hAnsi="Times New Roman" w:cs="Times New Roman"/>
            <w:sz w:val="24"/>
            <w:szCs w:val="24"/>
          </w:rPr>
          <w:t xml:space="preserve"> должна получить от собственника оперативный доступ к транзитным и общедомовым коммуникациям для незамедлительного решения аварийной ситуации и оперативного включения коммунальных ресурсов, в противном случае У</w:t>
        </w:r>
        <w:r>
          <w:rPr>
            <w:rFonts w:ascii="Times New Roman" w:hAnsi="Times New Roman" w:cs="Times New Roman"/>
            <w:sz w:val="24"/>
            <w:szCs w:val="24"/>
          </w:rPr>
          <w:t>правляющая организация</w:t>
        </w:r>
        <w:r w:rsidRPr="002F2D96">
          <w:rPr>
            <w:rFonts w:ascii="Times New Roman" w:hAnsi="Times New Roman" w:cs="Times New Roman"/>
            <w:sz w:val="24"/>
            <w:szCs w:val="24"/>
          </w:rPr>
          <w:t xml:space="preserve"> имеет право вскрыть Помещени</w:t>
        </w:r>
        <w:r>
          <w:rPr>
            <w:rFonts w:ascii="Times New Roman" w:hAnsi="Times New Roman" w:cs="Times New Roman"/>
            <w:sz w:val="24"/>
            <w:szCs w:val="24"/>
          </w:rPr>
          <w:t xml:space="preserve">е </w:t>
        </w:r>
        <w:r w:rsidRPr="002F2D96">
          <w:rPr>
            <w:rFonts w:ascii="Times New Roman" w:hAnsi="Times New Roman" w:cs="Times New Roman"/>
            <w:sz w:val="24"/>
            <w:szCs w:val="24"/>
          </w:rPr>
          <w:t xml:space="preserve">в присутствии сотрудников правоохранительных органов </w:t>
        </w:r>
        <w:r w:rsidRPr="004033D7">
          <w:rPr>
            <w:rFonts w:ascii="Times New Roman" w:hAnsi="Times New Roman" w:cs="Times New Roman"/>
            <w:sz w:val="24"/>
            <w:szCs w:val="24"/>
          </w:rPr>
          <w:t>с составлением</w:t>
        </w:r>
        <w:r w:rsidRPr="002F2D96">
          <w:rPr>
            <w:rFonts w:ascii="Times New Roman" w:hAnsi="Times New Roman" w:cs="Times New Roman"/>
            <w:sz w:val="24"/>
            <w:szCs w:val="24"/>
          </w:rPr>
          <w:t xml:space="preserve"> </w:t>
        </w:r>
        <w:r>
          <w:rPr>
            <w:rFonts w:ascii="Times New Roman" w:hAnsi="Times New Roman" w:cs="Times New Roman"/>
            <w:sz w:val="24"/>
            <w:szCs w:val="24"/>
          </w:rPr>
          <w:t>а</w:t>
        </w:r>
        <w:r w:rsidRPr="002F2D96">
          <w:rPr>
            <w:rFonts w:ascii="Times New Roman" w:hAnsi="Times New Roman" w:cs="Times New Roman"/>
            <w:sz w:val="24"/>
            <w:szCs w:val="24"/>
          </w:rPr>
          <w:t xml:space="preserve">кта о </w:t>
        </w:r>
        <w:commentRangeStart w:id="2145"/>
        <w:r w:rsidRPr="002F2D96">
          <w:rPr>
            <w:rFonts w:ascii="Times New Roman" w:hAnsi="Times New Roman" w:cs="Times New Roman"/>
            <w:sz w:val="24"/>
            <w:szCs w:val="24"/>
          </w:rPr>
          <w:t>вскрытии</w:t>
        </w:r>
        <w:commentRangeEnd w:id="2145"/>
        <w:r>
          <w:rPr>
            <w:rStyle w:val="af1"/>
          </w:rPr>
          <w:commentReference w:id="2145"/>
        </w:r>
        <w:r>
          <w:rPr>
            <w:rFonts w:ascii="Times New Roman" w:hAnsi="Times New Roman" w:cs="Times New Roman"/>
            <w:sz w:val="24"/>
            <w:szCs w:val="24"/>
          </w:rPr>
          <w:t xml:space="preserve"> с приложением фото- и </w:t>
        </w:r>
        <w:commentRangeStart w:id="2146"/>
        <w:r>
          <w:rPr>
            <w:rFonts w:ascii="Times New Roman" w:hAnsi="Times New Roman" w:cs="Times New Roman"/>
            <w:sz w:val="24"/>
            <w:szCs w:val="24"/>
          </w:rPr>
          <w:t>видеофиксации</w:t>
        </w:r>
        <w:commentRangeEnd w:id="2146"/>
        <w:r>
          <w:rPr>
            <w:rStyle w:val="af1"/>
          </w:rPr>
          <w:commentReference w:id="2146"/>
        </w:r>
        <w:r w:rsidRPr="004033D7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3A2C1AE6" w14:textId="68EC7B75" w:rsidR="008710EE" w:rsidRPr="00D5020A" w:rsidDel="008710EE" w:rsidRDefault="008710EE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147" w:author="Степанова Любовь Борисовна" w:date="2024-10-04T13:00:00Z"/>
          <w:rFonts w:ascii="Times New Roman" w:hAnsi="Times New Roman" w:cs="Times New Roman"/>
          <w:color w:val="000000"/>
          <w:sz w:val="24"/>
          <w:szCs w:val="24"/>
        </w:rPr>
      </w:pPr>
    </w:p>
    <w:p w14:paraId="08952E1C" w14:textId="2FEF6EDE" w:rsidR="000041A1" w:rsidRPr="007176E8" w:rsidDel="008E196A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148" w:author="Степанова Любовь Борисовна" w:date="2024-10-04T12:34:00Z"/>
          <w:rFonts w:ascii="Times New Roman" w:hAnsi="Times New Roman" w:cs="Times New Roman"/>
          <w:color w:val="000000"/>
          <w:sz w:val="24"/>
          <w:szCs w:val="24"/>
        </w:rPr>
      </w:pPr>
      <w:commentRangeStart w:id="2149"/>
      <w:del w:id="2150" w:author="Степанова Любовь Борисовна" w:date="2024-10-04T12:34:00Z">
        <w:r w:rsidRPr="00D5020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Обрывать информационные и питающие шлейфы; </w:delText>
        </w:r>
      </w:del>
    </w:p>
    <w:p w14:paraId="5E16A72F" w14:textId="4D230A19" w:rsidR="000041A1" w:rsidRPr="007176E8" w:rsidDel="008E196A" w:rsidRDefault="000041A1" w:rsidP="004033D7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2151" w:author="Степанова Любовь Борисовна" w:date="2024-10-04T12:34:00Z"/>
          <w:rFonts w:ascii="Times New Roman" w:hAnsi="Times New Roman" w:cs="Times New Roman"/>
          <w:color w:val="000000"/>
          <w:sz w:val="24"/>
          <w:szCs w:val="24"/>
        </w:rPr>
      </w:pPr>
      <w:del w:id="2152" w:author="Степанова Любовь Борисовна" w:date="2024-10-04T12:34:00Z">
        <w:r w:rsidRPr="007176E8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Разбирать отдельно взятые элементы домофонной системы; </w:delText>
        </w:r>
      </w:del>
    </w:p>
    <w:p w14:paraId="2618AD10" w14:textId="4CC034FE" w:rsidR="000041A1" w:rsidRPr="007176E8" w:rsidDel="008E196A" w:rsidRDefault="000041A1" w:rsidP="004033D7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2153" w:author="Степанова Любовь Борисовна" w:date="2024-10-04T12:34:00Z"/>
          <w:rFonts w:ascii="Times New Roman" w:hAnsi="Times New Roman" w:cs="Times New Roman"/>
          <w:color w:val="000000"/>
          <w:sz w:val="24"/>
          <w:szCs w:val="24"/>
        </w:rPr>
      </w:pPr>
      <w:del w:id="2154" w:author="Степанова Любовь Борисовна" w:date="2024-10-04T12:34:00Z">
        <w:r w:rsidRPr="007176E8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Самостоятельно подключать переговорные трубки; </w:delText>
        </w:r>
      </w:del>
    </w:p>
    <w:p w14:paraId="1BB40360" w14:textId="1B0E77FE" w:rsidR="000041A1" w:rsidRPr="007176E8" w:rsidDel="008E196A" w:rsidRDefault="000041A1" w:rsidP="004033D7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2155" w:author="Степанова Любовь Борисовна" w:date="2024-10-04T12:34:00Z"/>
          <w:rFonts w:ascii="Times New Roman" w:hAnsi="Times New Roman" w:cs="Times New Roman"/>
          <w:color w:val="000000"/>
          <w:sz w:val="24"/>
          <w:szCs w:val="24"/>
        </w:rPr>
      </w:pPr>
      <w:del w:id="2156" w:author="Степанова Любовь Борисовна" w:date="2024-10-04T12:34:00Z">
        <w:r w:rsidRPr="007176E8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</w:delText>
        </w:r>
        <w:r w:rsidR="00D46BF0" w:rsidRPr="007176E8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Преодолевать сопротивление доводчиком при открывании/закрывании входной двери</w:delText>
        </w:r>
        <w:r w:rsidRPr="007176E8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; </w:delText>
        </w:r>
      </w:del>
    </w:p>
    <w:p w14:paraId="63F23511" w14:textId="3EBC6FA4" w:rsidR="000041A1" w:rsidRPr="007176E8" w:rsidDel="008E196A" w:rsidRDefault="000041A1" w:rsidP="004033D7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2157" w:author="Степанова Любовь Борисовна" w:date="2024-10-04T12:34:00Z"/>
          <w:rFonts w:ascii="Times New Roman" w:hAnsi="Times New Roman" w:cs="Times New Roman"/>
          <w:color w:val="000000"/>
          <w:sz w:val="24"/>
          <w:szCs w:val="24"/>
        </w:rPr>
      </w:pPr>
      <w:del w:id="2158" w:author="Степанова Любовь Борисовна" w:date="2024-10-04T12:34:00Z">
        <w:r w:rsidRPr="007176E8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Открывать установочные соединительные и распределительные коробки; </w:delText>
        </w:r>
      </w:del>
    </w:p>
    <w:p w14:paraId="327A8760" w14:textId="59880DAF" w:rsidR="0058309D" w:rsidRPr="007176E8" w:rsidDel="008710EE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159" w:author="Степанова Любовь Борисовна" w:date="2024-10-04T12:59:00Z"/>
          <w:rFonts w:ascii="Times New Roman" w:hAnsi="Times New Roman" w:cs="Times New Roman"/>
          <w:color w:val="000000"/>
          <w:sz w:val="24"/>
          <w:szCs w:val="24"/>
        </w:rPr>
      </w:pPr>
      <w:del w:id="2160" w:author="Степанова Любовь Борисовна" w:date="2024-10-04T12:34:00Z">
        <w:r w:rsidRPr="007176E8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• Самовольно открывать распределительные коробки электросетей в общих помещениях;</w:delText>
        </w:r>
        <w:commentRangeEnd w:id="2149"/>
        <w:r w:rsidR="006841EF" w:rsidRPr="007176E8" w:rsidDel="008E196A">
          <w:rPr>
            <w:rStyle w:val="af1"/>
            <w:rFonts w:ascii="Times New Roman" w:hAnsi="Times New Roman" w:cs="Times New Roman"/>
            <w:sz w:val="24"/>
            <w:szCs w:val="24"/>
            <w:rPrChange w:id="2161" w:author="Степанова Любовь Борисовна" w:date="2024-10-04T13:09:00Z">
              <w:rPr>
                <w:rStyle w:val="af1"/>
              </w:rPr>
            </w:rPrChange>
          </w:rPr>
          <w:commentReference w:id="2149"/>
        </w:r>
      </w:del>
    </w:p>
    <w:p w14:paraId="20890CB4" w14:textId="3E1B1A14" w:rsidR="008E196A" w:rsidRPr="00D5020A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2162" w:author="Степанова Любовь Борисовна" w:date="2024-10-04T12:35:00Z"/>
          <w:rFonts w:ascii="Times New Roman" w:hAnsi="Times New Roman" w:cs="Times New Roman"/>
          <w:color w:val="000000"/>
          <w:sz w:val="24"/>
          <w:szCs w:val="24"/>
        </w:rPr>
      </w:pPr>
      <w:r w:rsidRPr="007176E8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2163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164" w:author="Степанова Любовь Борисовна" w:date="2024-10-30T13:16:00Z">
        <w:r w:rsidRPr="007176E8" w:rsidDel="0054768B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7176E8">
        <w:rPr>
          <w:rFonts w:ascii="Times New Roman" w:hAnsi="Times New Roman" w:cs="Times New Roman"/>
          <w:color w:val="000000"/>
          <w:sz w:val="24"/>
          <w:szCs w:val="24"/>
        </w:rPr>
        <w:t>.4.</w:t>
      </w:r>
      <w:ins w:id="2165" w:author="Степанова Любовь Борисовна" w:date="2024-10-04T13:00:00Z">
        <w:r w:rsidR="008710EE" w:rsidRPr="007176E8">
          <w:rPr>
            <w:rFonts w:ascii="Times New Roman" w:hAnsi="Times New Roman" w:cs="Times New Roman"/>
            <w:color w:val="000000"/>
            <w:sz w:val="24"/>
            <w:szCs w:val="24"/>
          </w:rPr>
          <w:t>3</w:t>
        </w:r>
      </w:ins>
      <w:del w:id="2166" w:author="Степанова Любовь Борисовна" w:date="2024-10-04T13:00:00Z">
        <w:r w:rsidRPr="007176E8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>2</w:delText>
        </w:r>
      </w:del>
      <w:r w:rsidRPr="007176E8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7176E8">
        <w:rPr>
          <w:rFonts w:ascii="Times New Roman" w:hAnsi="Times New Roman" w:cs="Times New Roman"/>
          <w:color w:val="000000"/>
          <w:sz w:val="24"/>
          <w:szCs w:val="24"/>
          <w:rPrChange w:id="2167" w:author="Степанова Любовь Борисовна" w:date="2024-10-04T13:09:00Z">
            <w:rPr>
              <w:rFonts w:ascii="Times New Roman" w:hAnsi="Times New Roman" w:cs="Times New Roman"/>
              <w:b/>
              <w:color w:val="000000"/>
              <w:sz w:val="24"/>
              <w:szCs w:val="24"/>
            </w:rPr>
          </w:rPrChange>
        </w:rPr>
        <w:t>При пользовании систем электроснабжения</w:t>
      </w:r>
      <w:r w:rsidRPr="00D5020A">
        <w:rPr>
          <w:rFonts w:ascii="Times New Roman" w:hAnsi="Times New Roman" w:cs="Times New Roman"/>
          <w:color w:val="000000"/>
          <w:sz w:val="24"/>
          <w:szCs w:val="24"/>
        </w:rPr>
        <w:t xml:space="preserve"> запрещается</w:t>
      </w:r>
      <w:ins w:id="2168" w:author="Степанова Любовь Борисовна" w:date="2024-10-04T12:35:00Z">
        <w:r w:rsidR="008E196A" w:rsidRPr="00D5020A">
          <w:rPr>
            <w:rFonts w:ascii="Times New Roman" w:hAnsi="Times New Roman" w:cs="Times New Roman"/>
            <w:color w:val="000000"/>
            <w:sz w:val="24"/>
            <w:szCs w:val="24"/>
          </w:rPr>
          <w:t>:</w:t>
        </w:r>
      </w:ins>
    </w:p>
    <w:p w14:paraId="1C41322F" w14:textId="5AB022CE" w:rsidR="000041A1" w:rsidRPr="007176E8" w:rsidDel="008710EE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169" w:author="Степанова Любовь Борисовна" w:date="2024-10-04T13:00:00Z"/>
          <w:rFonts w:ascii="Times New Roman" w:hAnsi="Times New Roman" w:cs="Times New Roman"/>
          <w:color w:val="000000"/>
          <w:sz w:val="24"/>
          <w:szCs w:val="24"/>
        </w:rPr>
      </w:pPr>
      <w:del w:id="2170" w:author="Степанова Любовь Борисовна" w:date="2024-10-04T13:00:00Z">
        <w:r w:rsidRPr="007176E8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>:</w:delText>
        </w:r>
      </w:del>
    </w:p>
    <w:p w14:paraId="0C2EF4B1" w14:textId="32341752" w:rsidR="000041A1" w:rsidRPr="007176E8" w:rsidRDefault="000041A1" w:rsidP="004033D7">
      <w:pPr>
        <w:numPr>
          <w:ilvl w:val="1"/>
          <w:numId w:val="69"/>
        </w:numPr>
        <w:autoSpaceDE w:val="0"/>
        <w:autoSpaceDN w:val="0"/>
        <w:adjustRightInd w:val="0"/>
        <w:spacing w:after="0" w:line="24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commentRangeStart w:id="2171"/>
      <w:r w:rsidRPr="007176E8">
        <w:rPr>
          <w:rFonts w:ascii="Times New Roman" w:hAnsi="Times New Roman" w:cs="Times New Roman"/>
          <w:sz w:val="24"/>
          <w:szCs w:val="24"/>
        </w:rPr>
        <w:t>о</w:t>
      </w:r>
      <w:ins w:id="2172" w:author="Степанова Любовь Борисовна" w:date="2024-10-04T13:00:00Z">
        <w:r w:rsidR="008710EE" w:rsidRPr="007176E8">
          <w:rPr>
            <w:rFonts w:ascii="Times New Roman" w:hAnsi="Times New Roman" w:cs="Times New Roman"/>
            <w:sz w:val="24"/>
            <w:szCs w:val="24"/>
          </w:rPr>
          <w:t>т</w:t>
        </w:r>
      </w:ins>
      <w:del w:id="2173" w:author="Степанова Любовь Борисовна" w:date="2024-10-04T13:00:00Z">
        <w:r w:rsidRPr="007176E8" w:rsidDel="008710EE">
          <w:rPr>
            <w:rFonts w:ascii="Times New Roman" w:hAnsi="Times New Roman" w:cs="Times New Roman"/>
            <w:sz w:val="24"/>
            <w:szCs w:val="24"/>
          </w:rPr>
          <w:delText>т</w:delText>
        </w:r>
      </w:del>
      <w:r w:rsidRPr="007176E8">
        <w:rPr>
          <w:rFonts w:ascii="Times New Roman" w:hAnsi="Times New Roman" w:cs="Times New Roman"/>
          <w:sz w:val="24"/>
          <w:szCs w:val="24"/>
        </w:rPr>
        <w:t xml:space="preserve">крывание и проникновение в этажные и домовые электрощиты; </w:t>
      </w:r>
    </w:p>
    <w:p w14:paraId="006DE5F3" w14:textId="77777777" w:rsidR="000041A1" w:rsidRPr="007176E8" w:rsidRDefault="000041A1" w:rsidP="004033D7">
      <w:pPr>
        <w:numPr>
          <w:ilvl w:val="1"/>
          <w:numId w:val="69"/>
        </w:numPr>
        <w:autoSpaceDE w:val="0"/>
        <w:autoSpaceDN w:val="0"/>
        <w:adjustRightInd w:val="0"/>
        <w:spacing w:after="0" w:line="24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176E8">
        <w:rPr>
          <w:rFonts w:ascii="Times New Roman" w:hAnsi="Times New Roman" w:cs="Times New Roman"/>
          <w:sz w:val="24"/>
          <w:szCs w:val="24"/>
        </w:rPr>
        <w:t xml:space="preserve">вмешательство в работу электрических приборов и светильников в помещениях общего пользования; </w:t>
      </w:r>
    </w:p>
    <w:p w14:paraId="131B3EDF" w14:textId="512051DB" w:rsidR="000041A1" w:rsidRPr="007176E8" w:rsidDel="008E196A" w:rsidRDefault="000041A1" w:rsidP="004033D7">
      <w:pPr>
        <w:numPr>
          <w:ilvl w:val="1"/>
          <w:numId w:val="69"/>
        </w:numPr>
        <w:autoSpaceDE w:val="0"/>
        <w:autoSpaceDN w:val="0"/>
        <w:adjustRightInd w:val="0"/>
        <w:spacing w:after="0" w:line="240" w:lineRule="auto"/>
        <w:ind w:left="0" w:firstLine="567"/>
        <w:jc w:val="both"/>
        <w:rPr>
          <w:del w:id="2174" w:author="Степанова Любовь Борисовна" w:date="2024-10-04T12:36:00Z"/>
          <w:rFonts w:ascii="Times New Roman" w:hAnsi="Times New Roman" w:cs="Times New Roman"/>
          <w:color w:val="000000"/>
          <w:sz w:val="24"/>
          <w:szCs w:val="24"/>
        </w:rPr>
      </w:pPr>
      <w:del w:id="2175" w:author="Степанова Любовь Борисовна" w:date="2024-10-04T12:36:00Z">
        <w:r w:rsidRPr="007176E8" w:rsidDel="008E196A">
          <w:rPr>
            <w:rFonts w:ascii="Times New Roman" w:hAnsi="Times New Roman" w:cs="Times New Roman"/>
            <w:sz w:val="24"/>
            <w:szCs w:val="24"/>
          </w:rPr>
          <w:delText>самостоятельное подключение к системам электроснабжения, расположенным в помещениях общего пользования;</w:delText>
        </w:r>
      </w:del>
    </w:p>
    <w:p w14:paraId="1747AF35" w14:textId="5A2676CB" w:rsidR="000041A1" w:rsidRPr="007176E8" w:rsidRDefault="000041A1" w:rsidP="004033D7">
      <w:pPr>
        <w:numPr>
          <w:ilvl w:val="1"/>
          <w:numId w:val="69"/>
        </w:numPr>
        <w:autoSpaceDE w:val="0"/>
        <w:autoSpaceDN w:val="0"/>
        <w:adjustRightInd w:val="0"/>
        <w:spacing w:after="0" w:line="24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176E8">
        <w:rPr>
          <w:rFonts w:ascii="Times New Roman" w:hAnsi="Times New Roman" w:cs="Times New Roman"/>
          <w:sz w:val="24"/>
          <w:szCs w:val="24"/>
        </w:rPr>
        <w:t>закрыва</w:t>
      </w:r>
      <w:r w:rsidR="00022F6D" w:rsidRPr="007176E8">
        <w:rPr>
          <w:rFonts w:ascii="Times New Roman" w:hAnsi="Times New Roman" w:cs="Times New Roman"/>
          <w:sz w:val="24"/>
          <w:szCs w:val="24"/>
        </w:rPr>
        <w:t>ть</w:t>
      </w:r>
      <w:r w:rsidRPr="007176E8">
        <w:rPr>
          <w:rFonts w:ascii="Times New Roman" w:hAnsi="Times New Roman" w:cs="Times New Roman"/>
          <w:sz w:val="24"/>
          <w:szCs w:val="24"/>
        </w:rPr>
        <w:t xml:space="preserve"> и загоражива</w:t>
      </w:r>
      <w:r w:rsidR="00022F6D" w:rsidRPr="007176E8">
        <w:rPr>
          <w:rFonts w:ascii="Times New Roman" w:hAnsi="Times New Roman" w:cs="Times New Roman"/>
          <w:sz w:val="24"/>
          <w:szCs w:val="24"/>
        </w:rPr>
        <w:t>ть</w:t>
      </w:r>
      <w:r w:rsidRPr="007176E8">
        <w:rPr>
          <w:rFonts w:ascii="Times New Roman" w:hAnsi="Times New Roman" w:cs="Times New Roman"/>
          <w:sz w:val="24"/>
          <w:szCs w:val="24"/>
        </w:rPr>
        <w:t xml:space="preserve"> доступ к</w:t>
      </w:r>
      <w:r w:rsidR="00D46BF0" w:rsidRPr="007176E8">
        <w:rPr>
          <w:rFonts w:ascii="Times New Roman" w:hAnsi="Times New Roman" w:cs="Times New Roman"/>
          <w:sz w:val="24"/>
          <w:szCs w:val="24"/>
        </w:rPr>
        <w:t xml:space="preserve"> инженерным коммуникациям</w:t>
      </w:r>
      <w:r w:rsidRPr="007176E8">
        <w:rPr>
          <w:rFonts w:ascii="Times New Roman" w:hAnsi="Times New Roman" w:cs="Times New Roman"/>
          <w:sz w:val="24"/>
          <w:szCs w:val="24"/>
        </w:rPr>
        <w:t>и электрическим устройствам на лестничной клетке,</w:t>
      </w:r>
      <w:r w:rsidR="00CF2A74" w:rsidRPr="007176E8">
        <w:rPr>
          <w:rFonts w:ascii="Times New Roman" w:hAnsi="Times New Roman" w:cs="Times New Roman"/>
          <w:sz w:val="24"/>
          <w:szCs w:val="24"/>
        </w:rPr>
        <w:t xml:space="preserve"> в МОП</w:t>
      </w:r>
      <w:r w:rsidR="00022F6D" w:rsidRPr="007176E8">
        <w:rPr>
          <w:rFonts w:ascii="Times New Roman" w:hAnsi="Times New Roman" w:cs="Times New Roman"/>
          <w:sz w:val="24"/>
          <w:szCs w:val="24"/>
        </w:rPr>
        <w:t xml:space="preserve">, </w:t>
      </w:r>
      <w:del w:id="2176" w:author="Степанова Любовь Борисовна" w:date="2024-10-04T12:49:00Z">
        <w:r w:rsidR="00022F6D" w:rsidRPr="007176E8" w:rsidDel="00970DAF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="00022F6D" w:rsidRPr="007176E8">
        <w:rPr>
          <w:rFonts w:ascii="Times New Roman" w:hAnsi="Times New Roman" w:cs="Times New Roman"/>
          <w:sz w:val="24"/>
          <w:szCs w:val="24"/>
        </w:rPr>
        <w:t>в Помещении.</w:t>
      </w:r>
    </w:p>
    <w:p w14:paraId="28F56541" w14:textId="77777777" w:rsidR="000041A1" w:rsidRPr="00D5020A" w:rsidRDefault="000041A1" w:rsidP="004033D7">
      <w:pPr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176E8">
        <w:rPr>
          <w:rFonts w:ascii="Times New Roman" w:hAnsi="Times New Roman" w:cs="Times New Roman"/>
          <w:color w:val="000000"/>
          <w:sz w:val="24"/>
          <w:szCs w:val="24"/>
        </w:rPr>
        <w:t xml:space="preserve">самостоятельные ремонты систем освещения и электроснабжения помещений общего пользования. </w:t>
      </w:r>
      <w:commentRangeEnd w:id="2171"/>
      <w:r w:rsidR="007E7C34" w:rsidRPr="00D5020A">
        <w:rPr>
          <w:rStyle w:val="af1"/>
        </w:rPr>
        <w:commentReference w:id="2171"/>
      </w:r>
    </w:p>
    <w:p w14:paraId="024CBA5C" w14:textId="458FC75D" w:rsidR="008710EE" w:rsidRPr="00D5020A" w:rsidRDefault="008710EE" w:rsidP="008710EE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ins w:id="2177" w:author="Степанова Любовь Борисовна" w:date="2024-10-04T13:00:00Z"/>
          <w:rFonts w:ascii="Times New Roman" w:hAnsi="Times New Roman" w:cs="Times New Roman"/>
          <w:color w:val="000000"/>
          <w:sz w:val="24"/>
          <w:szCs w:val="24"/>
        </w:rPr>
      </w:pPr>
      <w:ins w:id="2178" w:author="Степанова Любовь Борисовна" w:date="2024-10-04T13:00:00Z">
        <w:r w:rsidRPr="007176E8">
          <w:rPr>
            <w:rFonts w:ascii="Times New Roman" w:hAnsi="Times New Roman" w:cs="Times New Roman"/>
            <w:color w:val="000000"/>
            <w:sz w:val="24"/>
            <w:szCs w:val="24"/>
            <w:rPrChange w:id="2179" w:author="Степанова Любовь Борисовна" w:date="2024-10-04T13:09:00Z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rPrChange>
          </w:rPr>
          <w:t>5.</w:t>
        </w:r>
      </w:ins>
      <w:ins w:id="2180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ins w:id="2181" w:author="Степанова Любовь Борисовна" w:date="2024-10-04T13:00:00Z">
        <w:r w:rsidRPr="007176E8">
          <w:rPr>
            <w:rFonts w:ascii="Times New Roman" w:hAnsi="Times New Roman" w:cs="Times New Roman"/>
            <w:color w:val="000000"/>
            <w:sz w:val="24"/>
            <w:szCs w:val="24"/>
            <w:rPrChange w:id="2182" w:author="Степанова Любовь Борисовна" w:date="2024-10-04T13:09:00Z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rPrChange>
          </w:rPr>
          <w:t>.4.4.</w:t>
        </w:r>
        <w:r w:rsidRPr="00D5020A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  <w:r w:rsidRPr="007176E8">
          <w:rPr>
            <w:rFonts w:ascii="Times New Roman" w:hAnsi="Times New Roman" w:cs="Times New Roman"/>
            <w:color w:val="000000"/>
            <w:sz w:val="24"/>
            <w:szCs w:val="24"/>
            <w:rPrChange w:id="2183" w:author="Степанова Любовь Борисовна" w:date="2024-10-04T13:09:00Z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rPrChange>
          </w:rPr>
          <w:t>При пользовании канализацией и системами водоснабжения з</w:t>
        </w:r>
        <w:r w:rsidRPr="00D5020A">
          <w:rPr>
            <w:rFonts w:ascii="Times New Roman" w:hAnsi="Times New Roman" w:cs="Times New Roman"/>
            <w:color w:val="000000"/>
            <w:sz w:val="24"/>
            <w:szCs w:val="24"/>
          </w:rPr>
          <w:t>апрещается:</w:t>
        </w:r>
      </w:ins>
    </w:p>
    <w:p w14:paraId="1CDA52D1" w14:textId="77777777" w:rsidR="008710EE" w:rsidRPr="007176E8" w:rsidRDefault="008710EE" w:rsidP="008710EE">
      <w:pPr>
        <w:numPr>
          <w:ilvl w:val="0"/>
          <w:numId w:val="72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ins w:id="2184" w:author="Степанова Любовь Борисовна" w:date="2024-10-04T13:00:00Z"/>
          <w:rFonts w:ascii="Times New Roman" w:hAnsi="Times New Roman" w:cs="Times New Roman"/>
          <w:color w:val="000000"/>
          <w:sz w:val="24"/>
          <w:szCs w:val="24"/>
        </w:rPr>
      </w:pPr>
      <w:ins w:id="2185" w:author="Степанова Любовь Борисовна" w:date="2024-10-04T13:00:00Z">
        <w:r w:rsidRPr="007176E8">
          <w:rPr>
            <w:rFonts w:ascii="Times New Roman" w:hAnsi="Times New Roman" w:cs="Times New Roman"/>
            <w:color w:val="000000"/>
            <w:sz w:val="24"/>
            <w:szCs w:val="24"/>
          </w:rPr>
          <w:t>выбрасывать в сантехническое и канализационное оборудование мусор, памперсы, спички, тряпки, предметы личной гигиены и другие предметы;</w:t>
        </w:r>
      </w:ins>
    </w:p>
    <w:p w14:paraId="7EA7D9F7" w14:textId="77777777" w:rsidR="008710EE" w:rsidRPr="007176E8" w:rsidRDefault="008710EE" w:rsidP="008710EE">
      <w:pPr>
        <w:numPr>
          <w:ilvl w:val="0"/>
          <w:numId w:val="72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ins w:id="2186" w:author="Степанова Любовь Борисовна" w:date="2024-10-04T13:00:00Z"/>
          <w:rFonts w:ascii="Times New Roman" w:hAnsi="Times New Roman" w:cs="Times New Roman"/>
          <w:color w:val="000000"/>
          <w:sz w:val="24"/>
          <w:szCs w:val="24"/>
        </w:rPr>
      </w:pPr>
      <w:ins w:id="2187" w:author="Степанова Любовь Борисовна" w:date="2024-10-04T13:00:00Z">
        <w:r w:rsidRPr="007176E8">
          <w:rPr>
            <w:rFonts w:ascii="Times New Roman" w:hAnsi="Times New Roman" w:cs="Times New Roman"/>
            <w:color w:val="000000"/>
            <w:sz w:val="24"/>
            <w:szCs w:val="24"/>
          </w:rPr>
          <w:t>осуществлять несанкционированное подключение к общедомовым инженерным коммуникациям без согласования с Управляющей организацией;</w:t>
        </w:r>
      </w:ins>
    </w:p>
    <w:p w14:paraId="0861C1DC" w14:textId="77777777" w:rsidR="008710EE" w:rsidRPr="007176E8" w:rsidRDefault="008710EE" w:rsidP="008710EE">
      <w:pPr>
        <w:numPr>
          <w:ilvl w:val="0"/>
          <w:numId w:val="72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ins w:id="2188" w:author="Степанова Любовь Борисовна" w:date="2024-10-04T13:00:00Z"/>
          <w:rFonts w:ascii="Times New Roman" w:hAnsi="Times New Roman" w:cs="Times New Roman"/>
          <w:color w:val="000000"/>
          <w:sz w:val="24"/>
          <w:szCs w:val="24"/>
        </w:rPr>
      </w:pPr>
      <w:ins w:id="2189" w:author="Степанова Любовь Борисовна" w:date="2024-10-04T13:00:00Z">
        <w:r w:rsidRPr="007176E8">
          <w:rPr>
            <w:rFonts w:ascii="Times New Roman" w:hAnsi="Times New Roman" w:cs="Times New Roman"/>
            <w:color w:val="000000"/>
            <w:sz w:val="24"/>
            <w:szCs w:val="24"/>
          </w:rPr>
          <w:t>производить присоединение к системам водоснабжения, пожаротушения на паркинге для мойки автотранспорта и других целей;</w:t>
        </w:r>
      </w:ins>
    </w:p>
    <w:p w14:paraId="2956C268" w14:textId="6B8ECB21" w:rsidR="008710EE" w:rsidRPr="007176E8" w:rsidRDefault="008710EE" w:rsidP="008710EE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2190" w:author="Степанова Любовь Борисовна" w:date="2024-10-04T13:00:00Z"/>
          <w:rFonts w:ascii="Times New Roman" w:hAnsi="Times New Roman" w:cs="Times New Roman"/>
          <w:color w:val="000000"/>
          <w:sz w:val="24"/>
          <w:szCs w:val="24"/>
        </w:rPr>
      </w:pPr>
      <w:ins w:id="2191" w:author="Степанова Любовь Борисовна" w:date="2024-10-04T13:00:00Z">
        <w:r w:rsidRPr="007176E8">
          <w:rPr>
            <w:rFonts w:ascii="Times New Roman" w:hAnsi="Times New Roman" w:cs="Times New Roman"/>
            <w:color w:val="000000"/>
            <w:sz w:val="24"/>
            <w:szCs w:val="24"/>
          </w:rPr>
          <w:t>•</w:t>
        </w:r>
        <w:r w:rsidRPr="007176E8">
          <w:rPr>
            <w:rFonts w:ascii="Times New Roman" w:hAnsi="Times New Roman" w:cs="Times New Roman"/>
            <w:color w:val="000000"/>
            <w:sz w:val="24"/>
            <w:szCs w:val="24"/>
          </w:rPr>
          <w:tab/>
          <w:t xml:space="preserve">вносить изменения в общедомовые инженерные системы без согласования с Управляющей </w:t>
        </w:r>
        <w:del w:id="2192" w:author="Зыков Олег Викторович" w:date="2024-10-17T15:07:00Z">
          <w:r w:rsidRPr="007176E8" w:rsidDel="002D4550">
            <w:rPr>
              <w:rFonts w:ascii="Times New Roman" w:hAnsi="Times New Roman" w:cs="Times New Roman"/>
              <w:color w:val="000000"/>
              <w:sz w:val="24"/>
              <w:szCs w:val="24"/>
            </w:rPr>
            <w:delText>компанией</w:delText>
          </w:r>
        </w:del>
      </w:ins>
      <w:ins w:id="2193" w:author="Зыков Олег Викторович" w:date="2024-10-17T15:07:00Z">
        <w:r w:rsidR="002D4550">
          <w:rPr>
            <w:rFonts w:ascii="Times New Roman" w:hAnsi="Times New Roman" w:cs="Times New Roman"/>
            <w:color w:val="000000"/>
            <w:sz w:val="24"/>
            <w:szCs w:val="24"/>
          </w:rPr>
          <w:t>организацией</w:t>
        </w:r>
      </w:ins>
      <w:ins w:id="2194" w:author="Степанова Любовь Борисовна" w:date="2024-10-04T13:00:00Z">
        <w:r w:rsidRPr="007176E8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</w:p>
    <w:p w14:paraId="7739DFD4" w14:textId="006CCD14" w:rsidR="008710EE" w:rsidRPr="007176E8" w:rsidDel="008710EE" w:rsidRDefault="008710EE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195" w:author="Степанова Любовь Борисовна" w:date="2024-10-04T13:01:00Z"/>
          <w:rFonts w:ascii="Times New Roman" w:hAnsi="Times New Roman" w:cs="Times New Roman"/>
          <w:color w:val="000000"/>
          <w:sz w:val="24"/>
          <w:szCs w:val="24"/>
        </w:rPr>
      </w:pPr>
    </w:p>
    <w:p w14:paraId="197451A0" w14:textId="35A40074" w:rsidR="000041A1" w:rsidRPr="007176E8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176E8">
        <w:rPr>
          <w:rFonts w:ascii="Times New Roman" w:hAnsi="Times New Roman" w:cs="Times New Roman"/>
          <w:color w:val="000000"/>
          <w:sz w:val="24"/>
          <w:szCs w:val="24"/>
        </w:rPr>
        <w:t>5.</w:t>
      </w:r>
      <w:ins w:id="2196" w:author="Степанова Любовь Борисовна" w:date="2024-10-30T13:16:00Z">
        <w:r w:rsidR="0054768B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2197" w:author="Степанова Любовь Борисовна" w:date="2024-10-30T13:16:00Z">
        <w:r w:rsidRPr="007176E8" w:rsidDel="0054768B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</w:del>
      <w:r w:rsidRPr="007176E8">
        <w:rPr>
          <w:rFonts w:ascii="Times New Roman" w:hAnsi="Times New Roman" w:cs="Times New Roman"/>
          <w:color w:val="000000"/>
          <w:sz w:val="24"/>
          <w:szCs w:val="24"/>
        </w:rPr>
        <w:t>.4.</w:t>
      </w:r>
      <w:ins w:id="2198" w:author="Степанова Любовь Борисовна" w:date="2024-10-04T13:01:00Z">
        <w:r w:rsidR="008710EE" w:rsidRPr="007176E8">
          <w:rPr>
            <w:rFonts w:ascii="Times New Roman" w:hAnsi="Times New Roman" w:cs="Times New Roman"/>
            <w:color w:val="000000"/>
            <w:sz w:val="24"/>
            <w:szCs w:val="24"/>
          </w:rPr>
          <w:t>5</w:t>
        </w:r>
      </w:ins>
      <w:del w:id="2199" w:author="Степанова Любовь Борисовна" w:date="2024-10-04T13:01:00Z">
        <w:r w:rsidRPr="007176E8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>3</w:delText>
        </w:r>
      </w:del>
      <w:r w:rsidRPr="007176E8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7176E8">
        <w:rPr>
          <w:rFonts w:ascii="Times New Roman" w:hAnsi="Times New Roman" w:cs="Times New Roman"/>
          <w:color w:val="000000"/>
          <w:sz w:val="24"/>
          <w:szCs w:val="24"/>
          <w:rPrChange w:id="2200" w:author="Степанова Любовь Борисовна" w:date="2024-10-04T13:09:00Z">
            <w:rPr>
              <w:rFonts w:ascii="Times New Roman" w:hAnsi="Times New Roman" w:cs="Times New Roman"/>
              <w:b/>
              <w:color w:val="000000"/>
              <w:sz w:val="24"/>
              <w:szCs w:val="24"/>
            </w:rPr>
          </w:rPrChange>
        </w:rPr>
        <w:t xml:space="preserve">При пользовании лифтового </w:t>
      </w:r>
      <w:r w:rsidRPr="00D5020A">
        <w:rPr>
          <w:rFonts w:ascii="Times New Roman" w:hAnsi="Times New Roman" w:cs="Times New Roman"/>
          <w:color w:val="000000"/>
          <w:sz w:val="24"/>
          <w:szCs w:val="24"/>
        </w:rPr>
        <w:t xml:space="preserve">оборудования </w:t>
      </w:r>
      <w:r w:rsidR="00D46BF0" w:rsidRPr="007176E8">
        <w:rPr>
          <w:rFonts w:ascii="Times New Roman" w:hAnsi="Times New Roman" w:cs="Times New Roman"/>
          <w:color w:val="000000"/>
          <w:sz w:val="24"/>
          <w:szCs w:val="24"/>
        </w:rPr>
        <w:t>необходимо придерживаться следующих правил</w:t>
      </w:r>
      <w:r w:rsidRPr="007176E8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3872A782" w14:textId="3405E95D" w:rsidR="000041A1" w:rsidRPr="007176E8" w:rsidRDefault="008E196A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01" w:author="Степанова Любовь Борисовна" w:date="2024-10-04T12:36:00Z">
        <w:r w:rsidRPr="007176E8">
          <w:rPr>
            <w:rFonts w:ascii="Times New Roman" w:hAnsi="Times New Roman" w:cs="Times New Roman"/>
            <w:color w:val="000000"/>
            <w:sz w:val="24"/>
            <w:szCs w:val="24"/>
          </w:rPr>
          <w:t>н</w:t>
        </w:r>
      </w:ins>
      <w:del w:id="2202" w:author="Степанова Любовь Борисовна" w:date="2024-10-04T12:36:00Z">
        <w:r w:rsidR="000041A1" w:rsidRPr="007176E8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Н</w:delText>
        </w:r>
      </w:del>
      <w:r w:rsidR="000041A1" w:rsidRPr="007176E8">
        <w:rPr>
          <w:rFonts w:ascii="Times New Roman" w:hAnsi="Times New Roman" w:cs="Times New Roman"/>
          <w:color w:val="000000"/>
          <w:sz w:val="24"/>
          <w:szCs w:val="24"/>
        </w:rPr>
        <w:t>е оставля</w:t>
      </w:r>
      <w:r w:rsidR="009D5F97" w:rsidRPr="007176E8">
        <w:rPr>
          <w:rFonts w:ascii="Times New Roman" w:hAnsi="Times New Roman" w:cs="Times New Roman"/>
          <w:color w:val="000000"/>
          <w:sz w:val="24"/>
          <w:szCs w:val="24"/>
        </w:rPr>
        <w:t>ть</w:t>
      </w:r>
      <w:r w:rsidR="000041A1" w:rsidRPr="007176E8">
        <w:rPr>
          <w:rFonts w:ascii="Times New Roman" w:hAnsi="Times New Roman" w:cs="Times New Roman"/>
          <w:color w:val="000000"/>
          <w:sz w:val="24"/>
          <w:szCs w:val="24"/>
        </w:rPr>
        <w:t xml:space="preserve"> в кабине лифта личные вещи</w:t>
      </w:r>
      <w:ins w:id="2203" w:author="Степанова Любовь Борисовна" w:date="2024-10-04T12:37:00Z">
        <w:r w:rsidRPr="007176E8"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04" w:author="Степанова Любовь Борисовна" w:date="2024-10-04T12:37:00Z">
        <w:r w:rsidR="000041A1" w:rsidRPr="007176E8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2191011E" w14:textId="25687965" w:rsidR="000041A1" w:rsidRPr="000041A1" w:rsidRDefault="008E196A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05" w:author="Степанова Любовь Борисовна" w:date="2024-10-04T12:36:00Z">
        <w:r>
          <w:rPr>
            <w:rFonts w:ascii="Times New Roman" w:hAnsi="Times New Roman" w:cs="Times New Roman"/>
            <w:color w:val="000000"/>
            <w:sz w:val="24"/>
            <w:szCs w:val="24"/>
          </w:rPr>
          <w:t>в</w:t>
        </w:r>
      </w:ins>
      <w:del w:id="2206" w:author="Степанова Любовь Борисовна" w:date="2024-10-04T12:36:00Z">
        <w:r w:rsidR="009D5F97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В</w:delText>
        </w:r>
      </w:del>
      <w:r w:rsidR="009D5F97">
        <w:rPr>
          <w:rFonts w:ascii="Times New Roman" w:hAnsi="Times New Roman" w:cs="Times New Roman"/>
          <w:color w:val="000000"/>
          <w:sz w:val="24"/>
          <w:szCs w:val="24"/>
        </w:rPr>
        <w:t>ходить</w:t>
      </w:r>
      <w:r w:rsidR="009D5F97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в лифт спокойно и осторожно, </w:t>
      </w:r>
      <w:r w:rsidR="009D5F97">
        <w:rPr>
          <w:rFonts w:ascii="Times New Roman" w:hAnsi="Times New Roman" w:cs="Times New Roman"/>
          <w:color w:val="000000"/>
          <w:sz w:val="24"/>
          <w:szCs w:val="24"/>
        </w:rPr>
        <w:t>не подталкивая иных пассажиров</w:t>
      </w:r>
      <w:ins w:id="2207" w:author="Степанова Любовь Борисовна" w:date="2024-10-04T12:37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08" w:author="Степанова Любовь Борисовна" w:date="2024-10-04T12:37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52E49C09" w14:textId="483B48E6" w:rsidR="000041A1" w:rsidRPr="000041A1" w:rsidRDefault="008E196A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09" w:author="Степанова Любовь Борисовна" w:date="2024-10-04T12:36:00Z">
        <w:r>
          <w:rPr>
            <w:rFonts w:ascii="Times New Roman" w:hAnsi="Times New Roman" w:cs="Times New Roman"/>
            <w:color w:val="000000"/>
            <w:sz w:val="24"/>
            <w:szCs w:val="24"/>
          </w:rPr>
          <w:t>н</w:t>
        </w:r>
      </w:ins>
      <w:del w:id="2210" w:author="Степанова Любовь Борисовна" w:date="2024-10-04T12:36:00Z">
        <w:r w:rsidR="009D5F97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Н</w:delText>
        </w:r>
      </w:del>
      <w:r w:rsidR="009D5F97">
        <w:rPr>
          <w:rFonts w:ascii="Times New Roman" w:hAnsi="Times New Roman" w:cs="Times New Roman"/>
          <w:color w:val="000000"/>
          <w:sz w:val="24"/>
          <w:szCs w:val="24"/>
        </w:rPr>
        <w:t>е прыгать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в кабине лифта во время движения</w:t>
      </w:r>
      <w:ins w:id="2211" w:author="Степанова Любовь Борисовна" w:date="2024-10-04T12:37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12" w:author="Степанова Любовь Борисовна" w:date="2024-10-04T12:37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2742F1B1" w14:textId="7F06F03D" w:rsidR="000041A1" w:rsidRPr="000041A1" w:rsidRDefault="008E196A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13" w:author="Степанова Любовь Борисовна" w:date="2024-10-04T12:36:00Z">
        <w:r>
          <w:rPr>
            <w:rFonts w:ascii="Times New Roman" w:hAnsi="Times New Roman" w:cs="Times New Roman"/>
            <w:color w:val="000000"/>
            <w:sz w:val="24"/>
            <w:szCs w:val="24"/>
          </w:rPr>
          <w:t>н</w:t>
        </w:r>
      </w:ins>
      <w:del w:id="2214" w:author="Степанова Любовь Борисовна" w:date="2024-10-04T12:36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Н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е </w:t>
      </w:r>
      <w:r w:rsidR="009D5F97">
        <w:rPr>
          <w:rFonts w:ascii="Times New Roman" w:hAnsi="Times New Roman" w:cs="Times New Roman"/>
          <w:color w:val="000000"/>
          <w:sz w:val="24"/>
          <w:szCs w:val="24"/>
        </w:rPr>
        <w:t>курить</w:t>
      </w:r>
      <w:r w:rsidR="009D5F97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в лифте</w:t>
      </w:r>
      <w:ins w:id="2215" w:author="Степанова Любовь Борисовна" w:date="2024-10-04T12:37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16" w:author="Степанова Любовь Борисовна" w:date="2024-10-04T12:37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4E3EE6C5" w14:textId="6A3C4030" w:rsidR="000041A1" w:rsidRPr="000041A1" w:rsidDel="008E196A" w:rsidRDefault="000041A1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del w:id="2217" w:author="Степанова Любовь Борисовна" w:date="2024-10-04T12:39:00Z"/>
          <w:rFonts w:ascii="Times New Roman" w:hAnsi="Times New Roman" w:cs="Times New Roman"/>
          <w:color w:val="000000"/>
          <w:sz w:val="24"/>
          <w:szCs w:val="24"/>
        </w:rPr>
      </w:pPr>
      <w:del w:id="2218" w:author="Степанова Любовь Борисовна" w:date="2024-10-04T12:36:00Z">
        <w:r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</w:del>
      <w:del w:id="2219" w:author="Степанова Любовь Борисовна" w:date="2024-10-04T12:39:00Z">
        <w:r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ри незапланированной остановке лифта </w:delText>
        </w:r>
        <w:r w:rsidR="009D5F97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нажать</w:delText>
        </w:r>
        <w:r w:rsidR="009D5F97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  <w:r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аварийную кнопку. Не </w:delText>
        </w:r>
        <w:r w:rsidR="009D5F97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создавать</w:delText>
        </w:r>
        <w:r w:rsidR="009D5F97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  <w:r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панику</w:delText>
        </w:r>
      </w:del>
      <w:del w:id="2220" w:author="Степанова Любовь Борисовна" w:date="2024-10-04T12:37:00Z">
        <w:r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5E27FABE" w14:textId="46BEBA5A" w:rsidR="000041A1" w:rsidRPr="000041A1" w:rsidRDefault="008E196A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21" w:author="Степанова Любовь Борисовна" w:date="2024-10-04T12:37:00Z">
        <w:r>
          <w:rPr>
            <w:rFonts w:ascii="Times New Roman" w:hAnsi="Times New Roman" w:cs="Times New Roman"/>
            <w:color w:val="000000"/>
            <w:sz w:val="24"/>
            <w:szCs w:val="24"/>
          </w:rPr>
          <w:t>п</w:t>
        </w:r>
      </w:ins>
      <w:del w:id="2222" w:author="Степанова Любовь Борисовна" w:date="2024-10-04T12:37:00Z">
        <w:r w:rsidR="009D5F97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</w:del>
      <w:r w:rsidR="009D5F97">
        <w:rPr>
          <w:rFonts w:ascii="Times New Roman" w:hAnsi="Times New Roman" w:cs="Times New Roman"/>
          <w:color w:val="000000"/>
          <w:sz w:val="24"/>
          <w:szCs w:val="24"/>
        </w:rPr>
        <w:t>еревозить мелких домашних животных в специальных устройствах (переносках), а с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обак, внесенных в перечень потенциально опасных (утвержден Правительством Российской Федерации) –в намордниках</w:t>
      </w:r>
      <w:ins w:id="2223" w:author="Степанова Любовь Борисовна" w:date="2024-10-04T12:37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24" w:author="Степанова Любовь Борисовна" w:date="2024-10-04T12:37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</w:delText>
        </w:r>
      </w:del>
    </w:p>
    <w:p w14:paraId="3ECB296F" w14:textId="69D5B647" w:rsidR="000041A1" w:rsidRPr="000041A1" w:rsidRDefault="008E196A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25" w:author="Степанова Любовь Борисовна" w:date="2024-10-04T12:37:00Z">
        <w:r>
          <w:rPr>
            <w:rFonts w:ascii="Times New Roman" w:hAnsi="Times New Roman" w:cs="Times New Roman"/>
            <w:color w:val="000000"/>
            <w:sz w:val="24"/>
            <w:szCs w:val="24"/>
          </w:rPr>
          <w:t>з</w:t>
        </w:r>
      </w:ins>
      <w:del w:id="2226" w:author="Степанова Любовь Борисовна" w:date="2024-10-04T12:37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З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апрещается перевозить</w:t>
      </w:r>
      <w:ins w:id="2227" w:author="Степанова Любовь Борисовна" w:date="2024-10-04T12:37:00Z"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 токсичные,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D5F97">
        <w:rPr>
          <w:rFonts w:ascii="Times New Roman" w:hAnsi="Times New Roman" w:cs="Times New Roman"/>
          <w:color w:val="000000"/>
          <w:sz w:val="24"/>
          <w:szCs w:val="24"/>
        </w:rPr>
        <w:t>легко-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воспламеняющие и горючие жидкости</w:t>
      </w:r>
      <w:ins w:id="2228" w:author="Степанова Любовь Борисовна" w:date="2024-10-04T12:37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29" w:author="Степанова Любовь Борисовна" w:date="2024-10-04T12:37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3015C12" w14:textId="24FF1BAE" w:rsidR="000041A1" w:rsidRPr="000041A1" w:rsidRDefault="008E196A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30" w:author="Степанова Любовь Борисовна" w:date="2024-10-04T12:37:00Z">
        <w:r>
          <w:rPr>
            <w:rFonts w:ascii="Times New Roman" w:hAnsi="Times New Roman" w:cs="Times New Roman"/>
            <w:color w:val="000000"/>
            <w:sz w:val="24"/>
            <w:szCs w:val="24"/>
          </w:rPr>
          <w:t>п</w:t>
        </w:r>
      </w:ins>
      <w:del w:id="2231" w:author="Степанова Любовь Борисовна" w:date="2024-10-04T12:37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еред тем, как войти в лифт, </w:t>
      </w:r>
      <w:r w:rsidR="009D5F97">
        <w:rPr>
          <w:rFonts w:ascii="Times New Roman" w:hAnsi="Times New Roman" w:cs="Times New Roman"/>
          <w:color w:val="000000"/>
          <w:sz w:val="24"/>
          <w:szCs w:val="24"/>
        </w:rPr>
        <w:t>необходимо</w:t>
      </w:r>
      <w:r w:rsidR="009D5F97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убедиться, что </w:t>
      </w:r>
      <w:r w:rsidR="004F72B1">
        <w:rPr>
          <w:rFonts w:ascii="Times New Roman" w:hAnsi="Times New Roman" w:cs="Times New Roman"/>
          <w:color w:val="000000"/>
          <w:sz w:val="24"/>
          <w:szCs w:val="24"/>
        </w:rPr>
        <w:t>кабина лифта подъехала и двери кабины открылись</w:t>
      </w:r>
      <w:ins w:id="2232" w:author="Степанова Любовь Борисовна" w:date="2024-10-04T12:37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33" w:author="Степанова Любовь Борисовна" w:date="2024-10-04T12:37:00Z">
        <w:r w:rsidR="004F72B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635E2BA" w14:textId="52F75FA0" w:rsidR="000041A1" w:rsidRPr="000041A1" w:rsidRDefault="008E196A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34" w:author="Степанова Любовь Борисовна" w:date="2024-10-04T12:37:00Z">
        <w:r>
          <w:rPr>
            <w:rFonts w:ascii="Times New Roman" w:hAnsi="Times New Roman" w:cs="Times New Roman"/>
            <w:color w:val="000000"/>
            <w:sz w:val="24"/>
            <w:szCs w:val="24"/>
          </w:rPr>
          <w:lastRenderedPageBreak/>
          <w:t>п</w:t>
        </w:r>
      </w:ins>
      <w:del w:id="2235" w:author="Степанова Любовь Борисовна" w:date="2024-10-04T12:37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ол лифтовой кабины должен располагаться на одном уровне с полом посадочного этажа. Если есть </w:t>
      </w:r>
      <w:del w:id="2236" w:author="Степанова Любовь Борисовна" w:date="2024-10-04T12:38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хотя бы незначительный 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зазор (более 2 </w:t>
      </w:r>
      <w:del w:id="2237" w:author="Степанова Любовь Борисовна" w:date="2024-10-04T12:38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– 3 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с</w:t>
      </w:r>
      <w:ins w:id="2238" w:author="Степанова Любовь Борисовна" w:date="2024-10-04T12:38:00Z">
        <w:r>
          <w:rPr>
            <w:rFonts w:ascii="Times New Roman" w:hAnsi="Times New Roman" w:cs="Times New Roman"/>
            <w:color w:val="000000"/>
            <w:sz w:val="24"/>
            <w:szCs w:val="24"/>
          </w:rPr>
          <w:t>м</w:t>
        </w:r>
      </w:ins>
      <w:del w:id="2239" w:author="Степанова Любовь Борисовна" w:date="2024-10-04T12:38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антиметров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) между ними – следует воспользоваться лестницей, предварительно сообщив о неисправности диспетчеру</w:t>
      </w:r>
      <w:r w:rsidR="004F72B1">
        <w:rPr>
          <w:rFonts w:ascii="Times New Roman" w:hAnsi="Times New Roman" w:cs="Times New Roman"/>
          <w:color w:val="000000"/>
          <w:sz w:val="24"/>
          <w:szCs w:val="24"/>
        </w:rPr>
        <w:t xml:space="preserve"> У</w:t>
      </w:r>
      <w:ins w:id="2240" w:author="Степанова Любовь Борисовна" w:date="2024-10-04T12:38:00Z">
        <w:r>
          <w:rPr>
            <w:rFonts w:ascii="Times New Roman" w:hAnsi="Times New Roman" w:cs="Times New Roman"/>
            <w:color w:val="000000"/>
            <w:sz w:val="24"/>
            <w:szCs w:val="24"/>
          </w:rPr>
          <w:t>правляющей организации</w:t>
        </w:r>
      </w:ins>
      <w:del w:id="2241" w:author="Степанова Любовь Борисовна" w:date="2024-10-04T12:38:00Z">
        <w:r w:rsidR="004F72B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К</w:delText>
        </w:r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  <w:ins w:id="2242" w:author="Степанова Любовь Борисовна" w:date="2024-10-04T12:38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</w:p>
    <w:p w14:paraId="4C47B849" w14:textId="14276014" w:rsidR="000041A1" w:rsidRPr="000041A1" w:rsidRDefault="008E196A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43" w:author="Степанова Любовь Борисовна" w:date="2024-10-04T12:38:00Z">
        <w:r>
          <w:rPr>
            <w:rFonts w:ascii="Times New Roman" w:hAnsi="Times New Roman" w:cs="Times New Roman"/>
            <w:color w:val="000000"/>
            <w:sz w:val="24"/>
            <w:szCs w:val="24"/>
          </w:rPr>
          <w:t>н</w:t>
        </w:r>
      </w:ins>
      <w:del w:id="2244" w:author="Степанова Любовь Борисовна" w:date="2024-10-04T12:38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Н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ажимать кнопку нужного этажа можно, только убедившись, что все пассажиры успели совершить посадку</w:t>
      </w:r>
      <w:ins w:id="2245" w:author="Степанова Любовь Борисовна" w:date="2024-10-04T12:39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46" w:author="Степанова Любовь Борисовна" w:date="2024-10-04T12:39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7675A3A1" w14:textId="2477582B" w:rsidR="000041A1" w:rsidRPr="000041A1" w:rsidRDefault="008E196A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47" w:author="Степанова Любовь Борисовна" w:date="2024-10-04T12:39:00Z">
        <w:r>
          <w:rPr>
            <w:rFonts w:ascii="Times New Roman" w:hAnsi="Times New Roman" w:cs="Times New Roman"/>
            <w:color w:val="000000"/>
            <w:sz w:val="24"/>
            <w:szCs w:val="24"/>
          </w:rPr>
          <w:t>п</w:t>
        </w:r>
      </w:ins>
      <w:del w:id="2248" w:author="Степанова Любовь Борисовна" w:date="2024-10-04T12:39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ри остановке кабины между этажами не пытайтесь самостоятельно выйти из нее. </w:t>
      </w:r>
      <w:r w:rsidR="009D5F97">
        <w:rPr>
          <w:rFonts w:ascii="Times New Roman" w:hAnsi="Times New Roman" w:cs="Times New Roman"/>
          <w:color w:val="000000"/>
          <w:sz w:val="24"/>
          <w:szCs w:val="24"/>
        </w:rPr>
        <w:t>Необходимо нажать</w:t>
      </w:r>
      <w:r w:rsidR="009D5F97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кнопку «ВЫЗОВ»</w:t>
      </w:r>
      <w:r w:rsidR="009D5F97">
        <w:rPr>
          <w:rFonts w:ascii="Times New Roman" w:hAnsi="Times New Roman" w:cs="Times New Roman"/>
          <w:color w:val="000000"/>
          <w:sz w:val="24"/>
          <w:szCs w:val="24"/>
        </w:rPr>
        <w:t>, с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ообщит</w:t>
      </w:r>
      <w:r w:rsidR="009D5F97">
        <w:rPr>
          <w:rFonts w:ascii="Times New Roman" w:hAnsi="Times New Roman" w:cs="Times New Roman"/>
          <w:color w:val="000000"/>
          <w:sz w:val="24"/>
          <w:szCs w:val="24"/>
        </w:rPr>
        <w:t>ь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о случившемся диспетчеру </w:t>
      </w:r>
      <w:r w:rsidR="004F72B1">
        <w:rPr>
          <w:rFonts w:ascii="Times New Roman" w:hAnsi="Times New Roman" w:cs="Times New Roman"/>
          <w:color w:val="000000"/>
          <w:sz w:val="24"/>
          <w:szCs w:val="24"/>
        </w:rPr>
        <w:t>У</w:t>
      </w:r>
      <w:ins w:id="2249" w:author="Степанова Любовь Борисовна" w:date="2024-10-04T12:39:00Z">
        <w:r>
          <w:rPr>
            <w:rFonts w:ascii="Times New Roman" w:hAnsi="Times New Roman" w:cs="Times New Roman"/>
            <w:color w:val="000000"/>
            <w:sz w:val="24"/>
            <w:szCs w:val="24"/>
          </w:rPr>
          <w:t>правляющей организации</w:t>
        </w:r>
      </w:ins>
      <w:del w:id="2250" w:author="Степанова Любовь Борисовна" w:date="2024-10-04T12:39:00Z">
        <w:r w:rsidR="004F72B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К</w:delText>
        </w:r>
      </w:del>
      <w:r w:rsidR="004F7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и выполня</w:t>
      </w:r>
      <w:r w:rsidR="009D5F97">
        <w:rPr>
          <w:rFonts w:ascii="Times New Roman" w:hAnsi="Times New Roman" w:cs="Times New Roman"/>
          <w:color w:val="000000"/>
          <w:sz w:val="24"/>
          <w:szCs w:val="24"/>
        </w:rPr>
        <w:t>ть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его указания</w:t>
      </w:r>
      <w:ins w:id="2251" w:author="Степанова Любовь Борисовна" w:date="2024-10-04T12:39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52" w:author="Степанова Любовь Борисовна" w:date="2024-10-04T12:39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1A1352E6" w14:textId="2E5A37D1" w:rsidR="000041A1" w:rsidRPr="000041A1" w:rsidRDefault="008E196A" w:rsidP="004033D7">
      <w:pPr>
        <w:widowControl w:val="0"/>
        <w:numPr>
          <w:ilvl w:val="0"/>
          <w:numId w:val="7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240" w:lineRule="auto"/>
        <w:ind w:left="0" w:firstLine="567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53" w:author="Степанова Любовь Борисовна" w:date="2024-10-04T12:39:00Z">
        <w:r>
          <w:rPr>
            <w:rFonts w:ascii="Times New Roman" w:hAnsi="Times New Roman" w:cs="Times New Roman"/>
            <w:color w:val="000000"/>
            <w:sz w:val="24"/>
            <w:szCs w:val="24"/>
          </w:rPr>
          <w:t>з</w:t>
        </w:r>
      </w:ins>
      <w:del w:id="2254" w:author="Степанова Любовь Борисовна" w:date="2024-10-04T12:39:00Z">
        <w:r w:rsidR="004F72B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З</w:delText>
        </w:r>
      </w:del>
      <w:r w:rsidR="004F72B1">
        <w:rPr>
          <w:rFonts w:ascii="Times New Roman" w:hAnsi="Times New Roman" w:cs="Times New Roman"/>
          <w:color w:val="000000"/>
          <w:sz w:val="24"/>
          <w:szCs w:val="24"/>
        </w:rPr>
        <w:t>апрещается в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ставлять ключи и иные предметы в гнезда для сервисных ключей на панелях управления</w:t>
      </w:r>
      <w:ins w:id="2255" w:author="Степанова Любовь Борисовна" w:date="2024-10-04T12:40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56" w:author="Степанова Любовь Борисовна" w:date="2024-10-04T12:39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67397AB6" w14:textId="66946D8F" w:rsidR="000041A1" w:rsidRPr="00B27EC4" w:rsidRDefault="008E196A" w:rsidP="006B2FA1">
      <w:pPr>
        <w:widowControl w:val="0"/>
        <w:numPr>
          <w:ilvl w:val="0"/>
          <w:numId w:val="7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23" w:line="240" w:lineRule="auto"/>
        <w:ind w:left="0" w:firstLine="567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57" w:author="Степанова Любовь Борисовна" w:date="2024-10-04T12:40:00Z">
        <w:r>
          <w:rPr>
            <w:rFonts w:ascii="Times New Roman" w:hAnsi="Times New Roman" w:cs="Times New Roman"/>
            <w:color w:val="000000"/>
            <w:sz w:val="24"/>
            <w:szCs w:val="24"/>
          </w:rPr>
          <w:t>д</w:t>
        </w:r>
      </w:ins>
      <w:del w:id="2258" w:author="Степанова Любовь Борисовна" w:date="2024-10-04T12:40:00Z">
        <w:r w:rsidR="000041A1" w:rsidRPr="00B27EC4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Д</w:delText>
        </w:r>
      </w:del>
      <w:r w:rsidR="000041A1" w:rsidRPr="00B27EC4">
        <w:rPr>
          <w:rFonts w:ascii="Times New Roman" w:hAnsi="Times New Roman" w:cs="Times New Roman"/>
          <w:color w:val="000000"/>
          <w:sz w:val="24"/>
          <w:szCs w:val="24"/>
        </w:rPr>
        <w:t xml:space="preserve">етям дошкольного возраста без сопровождения взрослых пользоваться лифтом категорически </w:t>
      </w:r>
      <w:ins w:id="2259" w:author="Степанова Любовь Борисовна" w:date="2024-10-04T12:40:00Z">
        <w:r>
          <w:rPr>
            <w:rFonts w:ascii="Times New Roman" w:hAnsi="Times New Roman" w:cs="Times New Roman"/>
            <w:color w:val="000000"/>
            <w:sz w:val="24"/>
            <w:szCs w:val="24"/>
          </w:rPr>
          <w:t>запрещ</w:t>
        </w:r>
      </w:ins>
      <w:ins w:id="2260" w:author="Степанова Любовь Борисовна" w:date="2024-10-04T12:46:00Z">
        <w:r w:rsidR="00970DAF">
          <w:rPr>
            <w:rFonts w:ascii="Times New Roman" w:hAnsi="Times New Roman" w:cs="Times New Roman"/>
            <w:color w:val="000000"/>
            <w:sz w:val="24"/>
            <w:szCs w:val="24"/>
          </w:rPr>
          <w:t>ае</w:t>
        </w:r>
      </w:ins>
      <w:ins w:id="2261" w:author="Степанова Любовь Борисовна" w:date="2024-10-04T12:40:00Z">
        <w:r>
          <w:rPr>
            <w:rFonts w:ascii="Times New Roman" w:hAnsi="Times New Roman" w:cs="Times New Roman"/>
            <w:color w:val="000000"/>
            <w:sz w:val="24"/>
            <w:szCs w:val="24"/>
          </w:rPr>
          <w:t>тся;</w:t>
        </w:r>
      </w:ins>
      <w:del w:id="2262" w:author="Степанова Любовь Борисовна" w:date="2024-10-04T12:40:00Z">
        <w:r w:rsidR="000041A1" w:rsidRPr="00B27EC4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ЗАПРЕЩАЕТСЯ.</w:delText>
        </w:r>
      </w:del>
      <w:r w:rsidR="000041A1" w:rsidRPr="00B27EC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325971F" w14:textId="071E3CA1" w:rsidR="000041A1" w:rsidRPr="000041A1" w:rsidDel="008E196A" w:rsidRDefault="000041A1">
      <w:pPr>
        <w:widowControl w:val="0"/>
        <w:numPr>
          <w:ilvl w:val="0"/>
          <w:numId w:val="7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23" w:line="240" w:lineRule="auto"/>
        <w:ind w:left="0" w:firstLine="567"/>
        <w:contextualSpacing/>
        <w:jc w:val="both"/>
        <w:rPr>
          <w:del w:id="2263" w:author="Степанова Любовь Борисовна" w:date="2024-10-04T12:40:00Z"/>
          <w:rFonts w:ascii="Times New Roman" w:hAnsi="Times New Roman" w:cs="Times New Roman"/>
          <w:color w:val="000000"/>
          <w:sz w:val="24"/>
          <w:szCs w:val="24"/>
        </w:rPr>
        <w:pPrChange w:id="2264" w:author="Степанова Любовь Борисовна" w:date="2024-10-04T12:40:00Z">
          <w:pPr>
            <w:numPr>
              <w:numId w:val="70"/>
            </w:numPr>
            <w:autoSpaceDE w:val="0"/>
            <w:autoSpaceDN w:val="0"/>
            <w:adjustRightInd w:val="0"/>
            <w:spacing w:after="23" w:line="240" w:lineRule="auto"/>
            <w:ind w:left="720" w:firstLine="567"/>
            <w:jc w:val="both"/>
          </w:pPr>
        </w:pPrChange>
      </w:pPr>
      <w:del w:id="2265" w:author="Степанова Любовь Борисовна" w:date="2024-10-04T12:40:00Z">
        <w:r w:rsidRPr="00D5020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Соблюдайте правила входа и выхода</w:delText>
        </w:r>
        <w:r w:rsidR="004F72B1" w:rsidRPr="008E196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в лифт </w:delText>
        </w:r>
        <w:r w:rsidRPr="008E196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с детьми:</w:delText>
        </w:r>
      </w:del>
    </w:p>
    <w:p w14:paraId="74235587" w14:textId="14019F9D" w:rsidR="000041A1" w:rsidRPr="008E196A" w:rsidDel="008E196A" w:rsidRDefault="004F72B1">
      <w:pPr>
        <w:widowControl w:val="0"/>
        <w:numPr>
          <w:ilvl w:val="0"/>
          <w:numId w:val="7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23" w:line="240" w:lineRule="auto"/>
        <w:ind w:left="0" w:firstLine="567"/>
        <w:contextualSpacing/>
        <w:jc w:val="both"/>
        <w:rPr>
          <w:del w:id="2266" w:author="Степанова Любовь Борисовна" w:date="2024-10-04T12:41:00Z"/>
          <w:rFonts w:ascii="Times New Roman" w:hAnsi="Times New Roman" w:cs="Times New Roman"/>
          <w:color w:val="000000"/>
          <w:sz w:val="24"/>
          <w:szCs w:val="24"/>
        </w:rPr>
        <w:pPrChange w:id="2267" w:author="Степанова Любовь Борисовна" w:date="2024-10-04T12:40:00Z">
          <w:pPr>
            <w:autoSpaceDE w:val="0"/>
            <w:autoSpaceDN w:val="0"/>
            <w:adjustRightInd w:val="0"/>
            <w:spacing w:after="23" w:line="240" w:lineRule="auto"/>
            <w:ind w:left="567"/>
            <w:jc w:val="both"/>
          </w:pPr>
        </w:pPrChange>
      </w:pPr>
      <w:r w:rsidRPr="00D5020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0041A1" w:rsidRPr="00D5020A">
        <w:rPr>
          <w:rFonts w:ascii="Times New Roman" w:hAnsi="Times New Roman" w:cs="Times New Roman"/>
          <w:color w:val="000000"/>
          <w:sz w:val="24"/>
          <w:szCs w:val="24"/>
        </w:rPr>
        <w:t xml:space="preserve">при посадке </w:t>
      </w:r>
      <w:ins w:id="2268" w:author="Степанова Любовь Борисовна" w:date="2024-10-04T12:41:00Z">
        <w:r w:rsidR="008E196A">
          <w:rPr>
            <w:rFonts w:ascii="Times New Roman" w:hAnsi="Times New Roman" w:cs="Times New Roman"/>
            <w:color w:val="000000"/>
            <w:sz w:val="24"/>
            <w:szCs w:val="24"/>
          </w:rPr>
          <w:t xml:space="preserve">в лифт </w:t>
        </w:r>
      </w:ins>
      <w:ins w:id="2269" w:author="Степанова Любовь Борисовна" w:date="2024-10-04T12:43:00Z">
        <w:r w:rsidR="00970DAF">
          <w:rPr>
            <w:rFonts w:ascii="Times New Roman" w:hAnsi="Times New Roman" w:cs="Times New Roman"/>
            <w:color w:val="000000"/>
            <w:sz w:val="24"/>
            <w:szCs w:val="24"/>
          </w:rPr>
          <w:t>с</w:t>
        </w:r>
      </w:ins>
      <w:ins w:id="2270" w:author="Степанова Любовь Борисовна" w:date="2024-10-04T12:40:00Z">
        <w:r w:rsidR="008E196A" w:rsidRPr="00D5020A">
          <w:rPr>
            <w:rFonts w:ascii="Times New Roman" w:hAnsi="Times New Roman" w:cs="Times New Roman"/>
            <w:color w:val="000000"/>
            <w:sz w:val="24"/>
            <w:szCs w:val="24"/>
          </w:rPr>
          <w:t xml:space="preserve"> детьми взрослый</w:t>
        </w:r>
      </w:ins>
      <w:del w:id="2271" w:author="Степанова Любовь Борисовна" w:date="2024-10-04T12:40:00Z">
        <w:r w:rsidR="000041A1" w:rsidRPr="008E196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вы</w:delText>
        </w:r>
      </w:del>
      <w:r w:rsidR="000041A1" w:rsidRPr="008E196A">
        <w:rPr>
          <w:rFonts w:ascii="Times New Roman" w:hAnsi="Times New Roman" w:cs="Times New Roman"/>
          <w:color w:val="000000"/>
          <w:sz w:val="24"/>
          <w:szCs w:val="24"/>
        </w:rPr>
        <w:t xml:space="preserve"> долж</w:t>
      </w:r>
      <w:ins w:id="2272" w:author="Степанова Любовь Борисовна" w:date="2024-10-04T12:41:00Z">
        <w:r w:rsidR="008E196A" w:rsidRPr="008E196A">
          <w:rPr>
            <w:rFonts w:ascii="Times New Roman" w:hAnsi="Times New Roman" w:cs="Times New Roman"/>
            <w:color w:val="000000"/>
            <w:sz w:val="24"/>
            <w:szCs w:val="24"/>
          </w:rPr>
          <w:t>ен</w:t>
        </w:r>
      </w:ins>
      <w:del w:id="2273" w:author="Степанова Любовь Борисовна" w:date="2024-10-04T12:41:00Z">
        <w:r w:rsidR="000041A1" w:rsidRPr="008E196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ны</w:delText>
        </w:r>
      </w:del>
      <w:r w:rsidR="000041A1" w:rsidRPr="008E196A">
        <w:rPr>
          <w:rFonts w:ascii="Times New Roman" w:hAnsi="Times New Roman" w:cs="Times New Roman"/>
          <w:color w:val="000000"/>
          <w:sz w:val="24"/>
          <w:szCs w:val="24"/>
        </w:rPr>
        <w:t xml:space="preserve"> войти первыми в лифт, затем ребенок</w:t>
      </w:r>
      <w:ins w:id="2274" w:author="Степанова Любовь Борисовна" w:date="2024-10-04T12:41:00Z">
        <w:r w:rsidR="008E196A" w:rsidRPr="008E196A">
          <w:rPr>
            <w:rFonts w:ascii="Times New Roman" w:hAnsi="Times New Roman" w:cs="Times New Roman"/>
            <w:color w:val="000000"/>
            <w:sz w:val="24"/>
            <w:szCs w:val="24"/>
          </w:rPr>
          <w:t>. М</w:t>
        </w:r>
      </w:ins>
      <w:del w:id="2275" w:author="Степанова Любовь Борисовна" w:date="2024-10-04T12:41:00Z">
        <w:r w:rsidR="000041A1" w:rsidRPr="008E196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; м</w:delText>
        </w:r>
      </w:del>
      <w:r w:rsidR="000041A1" w:rsidRPr="008E196A">
        <w:rPr>
          <w:rFonts w:ascii="Times New Roman" w:hAnsi="Times New Roman" w:cs="Times New Roman"/>
          <w:color w:val="000000"/>
          <w:sz w:val="24"/>
          <w:szCs w:val="24"/>
        </w:rPr>
        <w:t>аленьких детей следует взять на руки, войти с ребенком в кабину и только после этого завозить коляску</w:t>
      </w:r>
      <w:ins w:id="2276" w:author="Степанова Любовь Борисовна" w:date="2024-10-04T12:41:00Z">
        <w:r w:rsidR="008E196A" w:rsidRPr="008E196A">
          <w:rPr>
            <w:rFonts w:ascii="Times New Roman" w:hAnsi="Times New Roman" w:cs="Times New Roman"/>
            <w:color w:val="000000"/>
            <w:sz w:val="24"/>
            <w:szCs w:val="24"/>
          </w:rPr>
          <w:t>. П</w:t>
        </w:r>
      </w:ins>
      <w:del w:id="2277" w:author="Степанова Любовь Борисовна" w:date="2024-10-04T12:41:00Z">
        <w:r w:rsidR="000041A1" w:rsidRPr="008E196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;</w:delText>
        </w:r>
      </w:del>
    </w:p>
    <w:p w14:paraId="0A951102" w14:textId="09D261D5" w:rsidR="000041A1" w:rsidRPr="008E196A" w:rsidRDefault="004F72B1">
      <w:pPr>
        <w:widowControl w:val="0"/>
        <w:numPr>
          <w:ilvl w:val="0"/>
          <w:numId w:val="7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23" w:line="240" w:lineRule="auto"/>
        <w:ind w:left="0" w:firstLine="567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</w:rPr>
        <w:pPrChange w:id="2278" w:author="Степанова Любовь Борисовна" w:date="2024-10-04T12:40:00Z">
          <w:pPr>
            <w:autoSpaceDE w:val="0"/>
            <w:autoSpaceDN w:val="0"/>
            <w:adjustRightInd w:val="0"/>
            <w:spacing w:after="23" w:line="240" w:lineRule="auto"/>
            <w:ind w:left="567"/>
            <w:jc w:val="both"/>
          </w:pPr>
        </w:pPrChange>
      </w:pPr>
      <w:del w:id="2279" w:author="Степанова Любовь Борисовна" w:date="2024-10-04T12:41:00Z">
        <w:r w:rsidRPr="008E196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-</w:delText>
        </w:r>
        <w:r w:rsidR="000041A1" w:rsidRPr="008E196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</w:del>
      <w:r w:rsidR="000041A1" w:rsidRPr="008E196A">
        <w:rPr>
          <w:rFonts w:ascii="Times New Roman" w:hAnsi="Times New Roman" w:cs="Times New Roman"/>
          <w:color w:val="000000"/>
          <w:sz w:val="24"/>
          <w:szCs w:val="24"/>
        </w:rPr>
        <w:t>ри выходе</w:t>
      </w:r>
      <w:ins w:id="2280" w:author="Степанова Любовь Борисовна" w:date="2024-10-04T12:41:00Z">
        <w:r w:rsidR="008E196A">
          <w:rPr>
            <w:rFonts w:ascii="Times New Roman" w:hAnsi="Times New Roman" w:cs="Times New Roman"/>
            <w:color w:val="000000"/>
            <w:sz w:val="24"/>
            <w:szCs w:val="24"/>
          </w:rPr>
          <w:t>-</w:t>
        </w:r>
      </w:ins>
      <w:r w:rsidR="000041A1" w:rsidRPr="00D5020A">
        <w:rPr>
          <w:rFonts w:ascii="Times New Roman" w:hAnsi="Times New Roman" w:cs="Times New Roman"/>
          <w:color w:val="000000"/>
          <w:sz w:val="24"/>
          <w:szCs w:val="24"/>
        </w:rPr>
        <w:t xml:space="preserve"> сначала должен выйти ребенок, затем взрослый</w:t>
      </w:r>
      <w:ins w:id="2281" w:author="Степанова Любовь Борисовна" w:date="2024-10-04T12:41:00Z">
        <w:r w:rsidR="008E196A"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82" w:author="Степанова Любовь Борисовна" w:date="2024-10-04T12:41:00Z">
        <w:r w:rsidR="000041A1" w:rsidRPr="008E196A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6B84119C" w14:textId="0CE26727" w:rsidR="000041A1" w:rsidRPr="000041A1" w:rsidRDefault="008E196A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83" w:author="Степанова Любовь Борисовна" w:date="2024-10-04T12:41:00Z">
        <w:r>
          <w:rPr>
            <w:rFonts w:ascii="Times New Roman" w:hAnsi="Times New Roman" w:cs="Times New Roman"/>
            <w:color w:val="000000"/>
            <w:sz w:val="24"/>
            <w:szCs w:val="24"/>
          </w:rPr>
          <w:t>з</w:t>
        </w:r>
      </w:ins>
      <w:del w:id="2284" w:author="Степанова Любовь Борисовна" w:date="2024-10-04T12:41:00Z">
        <w:r w:rsidR="000041A1" w:rsidRPr="000041A1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З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апрещена перевозка </w:t>
      </w:r>
      <w:del w:id="2285" w:author="Степанова Любовь Борисовна" w:date="2024-10-04T12:43:00Z">
        <w:r w:rsidR="000041A1" w:rsidRPr="000041A1" w:rsidDel="00970DAF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r w:rsidR="00CF2A74">
        <w:rPr>
          <w:rFonts w:ascii="Times New Roman" w:hAnsi="Times New Roman" w:cs="Times New Roman"/>
          <w:color w:val="000000"/>
          <w:sz w:val="24"/>
          <w:szCs w:val="24"/>
        </w:rPr>
        <w:t>тя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желых предметов, мебели, строительно-отделочных материалов </w:t>
      </w:r>
      <w:del w:id="2286" w:author="Степанова Любовь Борисовна" w:date="2024-10-04T12:43:00Z">
        <w:r w:rsidR="000041A1" w:rsidRPr="000041A1" w:rsidDel="00970DAF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и т. п.</w:t>
      </w:r>
      <w:del w:id="2287" w:author="Степанова Любовь Борисовна" w:date="2024-10-04T12:41:00Z">
        <w:r w:rsidR="009D5F97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,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с превышением допустимой </w:t>
      </w:r>
      <w:ins w:id="2288" w:author="Степанова Любовь Борисовна" w:date="2024-10-04T12:42:00Z">
        <w:r w:rsidR="0054505E">
          <w:rPr>
            <w:rFonts w:ascii="Times New Roman" w:hAnsi="Times New Roman" w:cs="Times New Roman"/>
            <w:color w:val="000000"/>
            <w:sz w:val="24"/>
            <w:szCs w:val="24"/>
          </w:rPr>
          <w:t>грузоподъемности</w:t>
        </w:r>
      </w:ins>
      <w:commentRangeStart w:id="2289"/>
      <w:commentRangeStart w:id="2290"/>
      <w:del w:id="2291" w:author="Степанова Любовь Борисовна" w:date="2024-10-04T12:42:00Z">
        <w:r w:rsidR="000041A1" w:rsidRPr="000041A1" w:rsidDel="0054505E">
          <w:rPr>
            <w:rFonts w:ascii="Times New Roman" w:hAnsi="Times New Roman" w:cs="Times New Roman"/>
            <w:color w:val="000000"/>
            <w:sz w:val="24"/>
            <w:szCs w:val="24"/>
          </w:rPr>
          <w:delText>нагрузки</w:delText>
        </w:r>
      </w:del>
      <w:commentRangeEnd w:id="2289"/>
      <w:commentRangeEnd w:id="2290"/>
      <w:r w:rsidR="00D3303E">
        <w:rPr>
          <w:rStyle w:val="af1"/>
        </w:rPr>
        <w:commentReference w:id="2289"/>
      </w:r>
      <w:r w:rsidR="009061A2">
        <w:rPr>
          <w:rStyle w:val="af1"/>
        </w:rPr>
        <w:commentReference w:id="2290"/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D3303E">
        <w:rPr>
          <w:rFonts w:ascii="Times New Roman" w:hAnsi="Times New Roman" w:cs="Times New Roman"/>
          <w:color w:val="000000"/>
          <w:sz w:val="24"/>
          <w:szCs w:val="24"/>
        </w:rPr>
        <w:t>Грузоподъемность лифта указана в информационной табличке, расположенной в каждой кабине лифта</w:t>
      </w:r>
      <w:ins w:id="2292" w:author="Степанова Любовь Борисовна" w:date="2024-10-04T12:41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93" w:author="Степанова Любовь Борисовна" w:date="2024-10-04T12:41:00Z">
        <w:r w:rsidR="00D3303E" w:rsidDel="008E196A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44A46C4E" w14:textId="5A753979" w:rsidR="000041A1" w:rsidRDefault="0054505E" w:rsidP="004033D7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2294" w:author="Степанова Любовь Борисовна" w:date="2024-10-04T12:42:00Z">
        <w:r>
          <w:rPr>
            <w:rFonts w:ascii="Times New Roman" w:hAnsi="Times New Roman" w:cs="Times New Roman"/>
            <w:color w:val="000000"/>
            <w:sz w:val="24"/>
            <w:szCs w:val="24"/>
          </w:rPr>
          <w:t>п</w:t>
        </w:r>
      </w:ins>
      <w:del w:id="2295" w:author="Степанова Любовь Борисовна" w:date="2024-10-04T12:42:00Z">
        <w:r w:rsidR="000041A1" w:rsidRPr="000041A1" w:rsidDel="0054505E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осле перевозки грузов в кабине лифта пол и стены должны быть надлежащим образом за собой почищены</w:t>
      </w:r>
      <w:r w:rsidR="004F72B1">
        <w:rPr>
          <w:rFonts w:ascii="Times New Roman" w:hAnsi="Times New Roman" w:cs="Times New Roman"/>
          <w:color w:val="000000"/>
          <w:sz w:val="24"/>
          <w:szCs w:val="24"/>
        </w:rPr>
        <w:t xml:space="preserve"> собственником груза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, загрязнения должны быть незамедлительно </w:t>
      </w:r>
      <w:commentRangeStart w:id="2296"/>
      <w:commentRangeStart w:id="2297"/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устранены</w:t>
      </w:r>
      <w:commentRangeEnd w:id="2296"/>
      <w:r w:rsidR="00A669D5">
        <w:rPr>
          <w:rStyle w:val="af1"/>
        </w:rPr>
        <w:commentReference w:id="2296"/>
      </w:r>
      <w:commentRangeEnd w:id="2297"/>
      <w:r w:rsidR="009061A2">
        <w:rPr>
          <w:rStyle w:val="af1"/>
        </w:rPr>
        <w:commentReference w:id="2297"/>
      </w:r>
      <w:ins w:id="2298" w:author="Степанова Любовь Борисовна" w:date="2024-10-04T12:42:00Z"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299" w:author="Степанова Любовь Борисовна" w:date="2024-10-04T12:42:00Z">
        <w:r w:rsidR="000041A1" w:rsidRPr="000041A1" w:rsidDel="0054505E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61518AC8" w14:textId="16827E87" w:rsidR="00A669D5" w:rsidRDefault="00D3303E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  <w:pPrChange w:id="2300" w:author="Степанова Любовь Борисовна" w:date="2024-10-04T12:42:00Z">
          <w:pPr>
            <w:numPr>
              <w:numId w:val="70"/>
            </w:numPr>
            <w:autoSpaceDE w:val="0"/>
            <w:autoSpaceDN w:val="0"/>
            <w:adjustRightInd w:val="0"/>
            <w:spacing w:after="23" w:line="240" w:lineRule="auto"/>
            <w:ind w:left="720" w:hanging="360"/>
            <w:jc w:val="both"/>
          </w:pPr>
        </w:pPrChange>
      </w:pPr>
      <w:del w:id="2301" w:author="Степанова Любовь Борисовна" w:date="2024-10-04T12:42:00Z">
        <w:r w:rsidRPr="00D3303E" w:rsidDel="00970DAF">
          <w:rPr>
            <w:rFonts w:ascii="Times New Roman" w:hAnsi="Times New Roman" w:cs="Times New Roman"/>
            <w:color w:val="000000"/>
            <w:sz w:val="24"/>
            <w:szCs w:val="24"/>
          </w:rPr>
          <w:delText>З</w:delText>
        </w:r>
      </w:del>
      <w:ins w:id="2302" w:author="Степанова Любовь Борисовна" w:date="2024-10-04T12:42:00Z">
        <w:r w:rsidR="00970DAF">
          <w:rPr>
            <w:rFonts w:ascii="Times New Roman" w:hAnsi="Times New Roman" w:cs="Times New Roman"/>
            <w:color w:val="000000"/>
            <w:sz w:val="24"/>
            <w:szCs w:val="24"/>
          </w:rPr>
          <w:t>з</w:t>
        </w:r>
      </w:ins>
      <w:r w:rsidRPr="00D3303E">
        <w:rPr>
          <w:rFonts w:ascii="Times New Roman" w:hAnsi="Times New Roman" w:cs="Times New Roman"/>
          <w:color w:val="000000"/>
          <w:sz w:val="24"/>
          <w:szCs w:val="24"/>
        </w:rPr>
        <w:t xml:space="preserve">апрещается принудительно удерживать кабину лифта путем </w:t>
      </w:r>
      <w:commentRangeStart w:id="2303"/>
      <w:r w:rsidRPr="00D3303E">
        <w:rPr>
          <w:rFonts w:ascii="Times New Roman" w:hAnsi="Times New Roman" w:cs="Times New Roman"/>
          <w:color w:val="000000"/>
          <w:sz w:val="24"/>
          <w:szCs w:val="24"/>
        </w:rPr>
        <w:t>удержания</w:t>
      </w:r>
      <w:commentRangeEnd w:id="2303"/>
      <w:r w:rsidRPr="00970DAF">
        <w:rPr>
          <w:rFonts w:ascii="Times New Roman" w:hAnsi="Times New Roman" w:cs="Times New Roman"/>
          <w:color w:val="000000"/>
          <w:sz w:val="24"/>
          <w:szCs w:val="24"/>
          <w:rPrChange w:id="2304" w:author="Степанова Любовь Борисовна" w:date="2024-10-04T12:42:00Z">
            <w:rPr>
              <w:rStyle w:val="af1"/>
            </w:rPr>
          </w:rPrChange>
        </w:rPr>
        <w:commentReference w:id="2303"/>
      </w:r>
      <w:r w:rsidRPr="00D3303E">
        <w:rPr>
          <w:rFonts w:ascii="Times New Roman" w:hAnsi="Times New Roman" w:cs="Times New Roman"/>
          <w:color w:val="000000"/>
          <w:sz w:val="24"/>
          <w:szCs w:val="24"/>
        </w:rPr>
        <w:t xml:space="preserve"> дверей </w:t>
      </w:r>
      <w:r>
        <w:rPr>
          <w:rFonts w:ascii="Times New Roman" w:hAnsi="Times New Roman" w:cs="Times New Roman"/>
          <w:color w:val="000000"/>
          <w:sz w:val="24"/>
          <w:szCs w:val="24"/>
        </w:rPr>
        <w:t>лифтов</w:t>
      </w:r>
      <w:ins w:id="2305" w:author="Степанова Любовь Борисовна" w:date="2024-10-04T12:42:00Z">
        <w:r w:rsidR="00970DAF"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del w:id="2306" w:author="Степанова Любовь Борисовна" w:date="2024-10-04T12:42:00Z">
        <w:r w:rsidDel="00970DAF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6E799B09" w14:textId="3DAAEAFC" w:rsidR="00D3303E" w:rsidRDefault="00970DAF" w:rsidP="00970DAF">
      <w:pPr>
        <w:numPr>
          <w:ilvl w:val="0"/>
          <w:numId w:val="70"/>
        </w:numPr>
        <w:autoSpaceDE w:val="0"/>
        <w:autoSpaceDN w:val="0"/>
        <w:adjustRightInd w:val="0"/>
        <w:spacing w:after="23" w:line="240" w:lineRule="auto"/>
        <w:ind w:left="0" w:firstLine="567"/>
        <w:jc w:val="both"/>
        <w:rPr>
          <w:ins w:id="2307" w:author="Степанова Любовь Борисовна" w:date="2024-10-04T13:09:00Z"/>
          <w:rFonts w:ascii="Times New Roman" w:hAnsi="Times New Roman" w:cs="Times New Roman"/>
          <w:color w:val="000000"/>
          <w:sz w:val="24"/>
          <w:szCs w:val="24"/>
        </w:rPr>
      </w:pPr>
      <w:ins w:id="2308" w:author="Степанова Любовь Борисовна" w:date="2024-10-04T12:42:00Z">
        <w:r>
          <w:rPr>
            <w:rFonts w:ascii="Times New Roman" w:hAnsi="Times New Roman" w:cs="Times New Roman"/>
            <w:color w:val="000000"/>
            <w:sz w:val="24"/>
            <w:szCs w:val="24"/>
          </w:rPr>
          <w:t>п</w:t>
        </w:r>
      </w:ins>
      <w:commentRangeStart w:id="2309"/>
      <w:del w:id="2310" w:author="Степанова Любовь Борисовна" w:date="2024-10-04T12:42:00Z">
        <w:r w:rsidR="00D3303E" w:rsidDel="00970DAF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</w:del>
      <w:r w:rsidR="00D3303E" w:rsidRPr="00D3303E">
        <w:rPr>
          <w:rFonts w:ascii="Times New Roman" w:hAnsi="Times New Roman" w:cs="Times New Roman"/>
          <w:color w:val="000000"/>
          <w:sz w:val="24"/>
          <w:szCs w:val="24"/>
        </w:rPr>
        <w:t>еревозка крупногабаритных грузов и строительных материалов должн</w:t>
      </w:r>
      <w:r w:rsidR="00D3303E">
        <w:rPr>
          <w:rFonts w:ascii="Times New Roman" w:hAnsi="Times New Roman" w:cs="Times New Roman"/>
          <w:color w:val="000000"/>
          <w:sz w:val="24"/>
          <w:szCs w:val="24"/>
        </w:rPr>
        <w:t>а осуществляться при участии со</w:t>
      </w:r>
      <w:r w:rsidR="00D3303E" w:rsidRPr="00D3303E">
        <w:rPr>
          <w:rFonts w:ascii="Times New Roman" w:hAnsi="Times New Roman" w:cs="Times New Roman"/>
          <w:color w:val="000000"/>
          <w:sz w:val="24"/>
          <w:szCs w:val="24"/>
        </w:rPr>
        <w:t xml:space="preserve">трудника </w:t>
      </w:r>
      <w:r w:rsidR="00D3303E">
        <w:rPr>
          <w:rFonts w:ascii="Times New Roman" w:hAnsi="Times New Roman" w:cs="Times New Roman"/>
          <w:color w:val="000000"/>
          <w:sz w:val="24"/>
          <w:szCs w:val="24"/>
        </w:rPr>
        <w:t>ЧОО, в случае если это предусмотрено соответствующей дополнительной услугой У</w:t>
      </w:r>
      <w:ins w:id="2311" w:author="Степанова Любовь Борисовна" w:date="2024-10-04T12:42:00Z">
        <w:r>
          <w:rPr>
            <w:rFonts w:ascii="Times New Roman" w:hAnsi="Times New Roman" w:cs="Times New Roman"/>
            <w:color w:val="000000"/>
            <w:sz w:val="24"/>
            <w:szCs w:val="24"/>
          </w:rPr>
          <w:t>правляющей организ</w:t>
        </w:r>
      </w:ins>
      <w:ins w:id="2312" w:author="Степанова Любовь Борисовна" w:date="2024-10-04T12:43:00Z">
        <w:r>
          <w:rPr>
            <w:rFonts w:ascii="Times New Roman" w:hAnsi="Times New Roman" w:cs="Times New Roman"/>
            <w:color w:val="000000"/>
            <w:sz w:val="24"/>
            <w:szCs w:val="24"/>
          </w:rPr>
          <w:t>ац</w:t>
        </w:r>
      </w:ins>
      <w:ins w:id="2313" w:author="Степанова Любовь Борисовна" w:date="2024-10-04T12:42:00Z">
        <w:r>
          <w:rPr>
            <w:rFonts w:ascii="Times New Roman" w:hAnsi="Times New Roman" w:cs="Times New Roman"/>
            <w:color w:val="000000"/>
            <w:sz w:val="24"/>
            <w:szCs w:val="24"/>
          </w:rPr>
          <w:t>и</w:t>
        </w:r>
      </w:ins>
      <w:ins w:id="2314" w:author="Степанова Любовь Борисовна" w:date="2024-10-04T12:43:00Z">
        <w:r>
          <w:rPr>
            <w:rFonts w:ascii="Times New Roman" w:hAnsi="Times New Roman" w:cs="Times New Roman"/>
            <w:color w:val="000000"/>
            <w:sz w:val="24"/>
            <w:szCs w:val="24"/>
          </w:rPr>
          <w:t>ей</w:t>
        </w:r>
      </w:ins>
      <w:del w:id="2315" w:author="Степанова Любовь Борисовна" w:date="2024-10-04T12:43:00Z">
        <w:r w:rsidR="00D3303E" w:rsidDel="00970DAF">
          <w:rPr>
            <w:rFonts w:ascii="Times New Roman" w:hAnsi="Times New Roman" w:cs="Times New Roman"/>
            <w:color w:val="000000"/>
            <w:sz w:val="24"/>
            <w:szCs w:val="24"/>
          </w:rPr>
          <w:delText>К</w:delText>
        </w:r>
      </w:del>
      <w:commentRangeEnd w:id="2309"/>
      <w:r w:rsidR="00D3303E" w:rsidRPr="00970DAF">
        <w:rPr>
          <w:rFonts w:ascii="Times New Roman" w:hAnsi="Times New Roman" w:cs="Times New Roman"/>
          <w:color w:val="000000"/>
          <w:sz w:val="24"/>
          <w:szCs w:val="24"/>
          <w:rPrChange w:id="2316" w:author="Степанова Любовь Борисовна" w:date="2024-10-04T12:42:00Z">
            <w:rPr>
              <w:rStyle w:val="af1"/>
            </w:rPr>
          </w:rPrChange>
        </w:rPr>
        <w:commentReference w:id="2309"/>
      </w:r>
      <w:r w:rsidR="00D3303E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1058B27" w14:textId="2CB84D8E" w:rsidR="007176E8" w:rsidRDefault="007176E8" w:rsidP="007176E8">
      <w:pPr>
        <w:autoSpaceDE w:val="0"/>
        <w:autoSpaceDN w:val="0"/>
        <w:adjustRightInd w:val="0"/>
        <w:spacing w:after="23" w:line="240" w:lineRule="auto"/>
        <w:jc w:val="both"/>
        <w:rPr>
          <w:ins w:id="2317" w:author="Степанова Любовь Борисовна" w:date="2024-10-04T13:09:00Z"/>
          <w:rFonts w:ascii="Times New Roman" w:hAnsi="Times New Roman" w:cs="Times New Roman"/>
          <w:color w:val="000000"/>
          <w:sz w:val="24"/>
          <w:szCs w:val="24"/>
        </w:rPr>
      </w:pPr>
    </w:p>
    <w:p w14:paraId="6D0CA6EA" w14:textId="3A996515" w:rsidR="007176E8" w:rsidRPr="003B3A39" w:rsidRDefault="007176E8" w:rsidP="007176E8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2318" w:author="Степанова Любовь Борисовна" w:date="2024-10-04T13:09:00Z"/>
          <w:rFonts w:ascii="Times New Roman" w:hAnsi="Times New Roman" w:cs="Times New Roman"/>
          <w:color w:val="000000"/>
          <w:sz w:val="24"/>
          <w:szCs w:val="24"/>
        </w:rPr>
      </w:pPr>
      <w:ins w:id="2319" w:author="Степанова Любовь Борисовна" w:date="2024-10-04T13:09:00Z">
        <w:r w:rsidRPr="003B3A39">
          <w:rPr>
            <w:rFonts w:ascii="Times New Roman" w:hAnsi="Times New Roman" w:cs="Times New Roman"/>
            <w:b/>
            <w:color w:val="000000"/>
            <w:sz w:val="24"/>
            <w:szCs w:val="24"/>
          </w:rPr>
          <w:t>5.</w:t>
        </w:r>
      </w:ins>
      <w:ins w:id="2320" w:author="Степанова Любовь Борисовна" w:date="2024-10-30T13:17:00Z">
        <w:r w:rsidR="0054768B">
          <w:rPr>
            <w:rFonts w:ascii="Times New Roman" w:hAnsi="Times New Roman" w:cs="Times New Roman"/>
            <w:b/>
            <w:color w:val="000000"/>
            <w:sz w:val="24"/>
            <w:szCs w:val="24"/>
          </w:rPr>
          <w:t>8</w:t>
        </w:r>
      </w:ins>
      <w:ins w:id="2321" w:author="Степанова Любовь Борисовна" w:date="2024-10-04T13:09:00Z">
        <w:r w:rsidRPr="003B3A39">
          <w:rPr>
            <w:rFonts w:ascii="Times New Roman" w:hAnsi="Times New Roman" w:cs="Times New Roman"/>
            <w:b/>
            <w:color w:val="000000"/>
            <w:sz w:val="24"/>
            <w:szCs w:val="24"/>
          </w:rPr>
          <w:t>.</w:t>
        </w:r>
      </w:ins>
      <w:ins w:id="2322" w:author="Степанова Любовь Борисовна" w:date="2024-10-04T13:12:00Z">
        <w:r>
          <w:rPr>
            <w:rFonts w:ascii="Times New Roman" w:hAnsi="Times New Roman" w:cs="Times New Roman"/>
            <w:b/>
            <w:color w:val="000000"/>
            <w:sz w:val="24"/>
            <w:szCs w:val="24"/>
          </w:rPr>
          <w:t>5</w:t>
        </w:r>
      </w:ins>
      <w:ins w:id="2323" w:author="Степанова Любовь Борисовна" w:date="2024-10-04T13:09:00Z">
        <w:r w:rsidRPr="003B3A39">
          <w:rPr>
            <w:rFonts w:ascii="Times New Roman" w:hAnsi="Times New Roman" w:cs="Times New Roman"/>
            <w:b/>
            <w:color w:val="000000"/>
            <w:sz w:val="24"/>
            <w:szCs w:val="24"/>
          </w:rPr>
          <w:t xml:space="preserve">. </w:t>
        </w:r>
      </w:ins>
      <w:ins w:id="2324" w:author="Степанова Любовь Борисовна" w:date="2024-10-04T13:15:00Z">
        <w:r w:rsidR="00E72DE7">
          <w:rPr>
            <w:rFonts w:ascii="Times New Roman" w:hAnsi="Times New Roman" w:cs="Times New Roman"/>
            <w:b/>
            <w:color w:val="000000"/>
            <w:sz w:val="24"/>
            <w:szCs w:val="24"/>
          </w:rPr>
          <w:t>Т</w:t>
        </w:r>
      </w:ins>
      <w:ins w:id="2325" w:author="Степанова Любовь Борисовна" w:date="2024-10-04T13:11:00Z">
        <w:r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ерраса</w:t>
        </w:r>
      </w:ins>
      <w:ins w:id="2326" w:author="Степанова Любовь Борисовна" w:date="2024-10-04T13:15:00Z">
        <w:r w:rsidR="00E72DE7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 xml:space="preserve"> МОП</w:t>
        </w:r>
      </w:ins>
      <w:ins w:id="2327" w:author="Степанова Любовь Борисовна" w:date="2024-10-04T13:09:00Z">
        <w:r w:rsidRPr="003B3A39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 xml:space="preserve">. </w:t>
        </w:r>
      </w:ins>
    </w:p>
    <w:p w14:paraId="01938C75" w14:textId="768D9BD3" w:rsidR="007176E8" w:rsidRPr="000041A1" w:rsidRDefault="007176E8">
      <w:pPr>
        <w:tabs>
          <w:tab w:val="left" w:pos="142"/>
        </w:tabs>
        <w:spacing w:after="0"/>
        <w:ind w:firstLine="567"/>
        <w:jc w:val="both"/>
        <w:rPr>
          <w:ins w:id="2328" w:author="Степанова Любовь Борисовна" w:date="2024-10-04T13:11:00Z"/>
          <w:rFonts w:ascii="Times New Roman" w:hAnsi="Times New Roman" w:cs="Times New Roman"/>
          <w:sz w:val="24"/>
          <w:szCs w:val="24"/>
        </w:rPr>
        <w:pPrChange w:id="2329" w:author="Степанова Любовь Борисовна" w:date="2024-10-04T13:13:00Z">
          <w:pPr>
            <w:spacing w:after="0"/>
            <w:ind w:firstLine="567"/>
            <w:jc w:val="both"/>
          </w:pPr>
        </w:pPrChange>
      </w:pPr>
    </w:p>
    <w:p w14:paraId="14800F84" w14:textId="595199EE" w:rsidR="007176E8" w:rsidRPr="000041A1" w:rsidRDefault="007176E8">
      <w:pPr>
        <w:tabs>
          <w:tab w:val="left" w:pos="142"/>
        </w:tabs>
        <w:spacing w:after="0"/>
        <w:ind w:firstLine="567"/>
        <w:jc w:val="both"/>
        <w:rPr>
          <w:ins w:id="2330" w:author="Степанова Любовь Борисовна" w:date="2024-10-04T13:11:00Z"/>
          <w:rFonts w:ascii="Times New Roman" w:hAnsi="Times New Roman" w:cs="Times New Roman"/>
          <w:sz w:val="24"/>
          <w:szCs w:val="24"/>
        </w:rPr>
        <w:pPrChange w:id="2331" w:author="Степанова Любовь Борисовна" w:date="2024-10-04T13:13:00Z">
          <w:pPr>
            <w:spacing w:after="0"/>
            <w:ind w:firstLine="567"/>
            <w:jc w:val="both"/>
          </w:pPr>
        </w:pPrChange>
      </w:pPr>
      <w:ins w:id="2332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 xml:space="preserve">Доступ на общедомовую террасу, расположенную на </w:t>
        </w:r>
        <w:r>
          <w:rPr>
            <w:rFonts w:ascii="Times New Roman" w:hAnsi="Times New Roman" w:cs="Times New Roman"/>
            <w:sz w:val="24"/>
            <w:szCs w:val="24"/>
          </w:rPr>
          <w:t>втором</w:t>
        </w:r>
        <w:r w:rsidRPr="000041A1">
          <w:rPr>
            <w:rFonts w:ascii="Times New Roman" w:hAnsi="Times New Roman" w:cs="Times New Roman"/>
            <w:sz w:val="24"/>
            <w:szCs w:val="24"/>
          </w:rPr>
          <w:t xml:space="preserve"> этаже </w:t>
        </w:r>
      </w:ins>
      <w:ins w:id="2333" w:author="Степанова Любовь Борисовна" w:date="2024-10-04T13:36:00Z">
        <w:r w:rsidR="00755766">
          <w:rPr>
            <w:rFonts w:ascii="Times New Roman" w:hAnsi="Times New Roman" w:cs="Times New Roman"/>
            <w:sz w:val="24"/>
            <w:szCs w:val="24"/>
          </w:rPr>
          <w:t>МКД</w:t>
        </w:r>
      </w:ins>
      <w:ins w:id="2334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осуществляются через </w:t>
        </w:r>
        <w:r>
          <w:rPr>
            <w:rFonts w:ascii="Times New Roman" w:hAnsi="Times New Roman" w:cs="Times New Roman"/>
            <w:sz w:val="24"/>
            <w:szCs w:val="24"/>
          </w:rPr>
          <w:t>пятую</w:t>
        </w:r>
        <w:r w:rsidRPr="000041A1">
          <w:rPr>
            <w:rFonts w:ascii="Times New Roman" w:hAnsi="Times New Roman" w:cs="Times New Roman"/>
            <w:sz w:val="24"/>
            <w:szCs w:val="24"/>
          </w:rPr>
          <w:t xml:space="preserve"> секцию</w:t>
        </w:r>
      </w:ins>
      <w:ins w:id="2335" w:author="Степанова Любовь Борисовна" w:date="2024-10-04T13:36:00Z">
        <w:r w:rsidR="00755766">
          <w:rPr>
            <w:rFonts w:ascii="Times New Roman" w:hAnsi="Times New Roman" w:cs="Times New Roman"/>
            <w:sz w:val="24"/>
            <w:szCs w:val="24"/>
          </w:rPr>
          <w:t xml:space="preserve"> здания</w:t>
        </w:r>
      </w:ins>
      <w:ins w:id="2336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</w:p>
    <w:p w14:paraId="0FDFF879" w14:textId="01AE473B" w:rsidR="007176E8" w:rsidRPr="000041A1" w:rsidRDefault="007176E8">
      <w:pPr>
        <w:tabs>
          <w:tab w:val="left" w:pos="142"/>
        </w:tabs>
        <w:spacing w:after="0"/>
        <w:ind w:firstLine="567"/>
        <w:jc w:val="both"/>
        <w:rPr>
          <w:ins w:id="2337" w:author="Степанова Любовь Борисовна" w:date="2024-10-04T13:11:00Z"/>
          <w:rFonts w:ascii="Times New Roman" w:hAnsi="Times New Roman" w:cs="Times New Roman"/>
          <w:sz w:val="24"/>
          <w:szCs w:val="24"/>
        </w:rPr>
        <w:pPrChange w:id="2338" w:author="Степанова Любовь Борисовна" w:date="2024-10-04T13:13:00Z">
          <w:pPr>
            <w:spacing w:after="0"/>
            <w:ind w:firstLine="567"/>
            <w:jc w:val="both"/>
          </w:pPr>
        </w:pPrChange>
      </w:pPr>
      <w:ins w:id="2339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 xml:space="preserve">Данная терраса предназначена для прогулок </w:t>
        </w:r>
      </w:ins>
      <w:ins w:id="2340" w:author="Степанова Любовь Борисовна" w:date="2024-10-04T13:38:00Z">
        <w:r w:rsidR="00755766">
          <w:rPr>
            <w:rFonts w:ascii="Times New Roman" w:hAnsi="Times New Roman" w:cs="Times New Roman"/>
            <w:sz w:val="24"/>
            <w:szCs w:val="24"/>
          </w:rPr>
          <w:t xml:space="preserve">собственников и </w:t>
        </w:r>
      </w:ins>
      <w:ins w:id="2341" w:author="Степанова Любовь Борисовна" w:date="2024-10-04T13:37:00Z">
        <w:r w:rsidR="00755766">
          <w:rPr>
            <w:rFonts w:ascii="Times New Roman" w:hAnsi="Times New Roman" w:cs="Times New Roman"/>
            <w:sz w:val="24"/>
            <w:szCs w:val="24"/>
          </w:rPr>
          <w:t>пользователей</w:t>
        </w:r>
      </w:ins>
      <w:ins w:id="2342" w:author="Степанова Любовь Борисовна" w:date="2024-10-04T13:38:00Z">
        <w:r w:rsidR="00755766">
          <w:rPr>
            <w:rFonts w:ascii="Times New Roman" w:hAnsi="Times New Roman" w:cs="Times New Roman"/>
            <w:sz w:val="24"/>
            <w:szCs w:val="24"/>
          </w:rPr>
          <w:t xml:space="preserve"> Комплекса.</w:t>
        </w:r>
      </w:ins>
    </w:p>
    <w:p w14:paraId="1E4BFDCF" w14:textId="3865CA58" w:rsidR="007176E8" w:rsidRPr="000041A1" w:rsidRDefault="007176E8">
      <w:pPr>
        <w:tabs>
          <w:tab w:val="left" w:pos="142"/>
        </w:tabs>
        <w:spacing w:after="0"/>
        <w:ind w:firstLine="567"/>
        <w:jc w:val="both"/>
        <w:rPr>
          <w:ins w:id="2343" w:author="Степанова Любовь Борисовна" w:date="2024-10-04T13:11:00Z"/>
          <w:rFonts w:ascii="Times New Roman" w:hAnsi="Times New Roman" w:cs="Times New Roman"/>
          <w:sz w:val="24"/>
          <w:szCs w:val="24"/>
        </w:rPr>
        <w:pPrChange w:id="2344" w:author="Степанова Любовь Борисовна" w:date="2024-10-04T13:13:00Z">
          <w:pPr>
            <w:spacing w:after="0"/>
            <w:ind w:firstLine="567"/>
            <w:jc w:val="both"/>
          </w:pPr>
        </w:pPrChange>
      </w:pPr>
      <w:ins w:id="2345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>На террасе</w:t>
        </w:r>
      </w:ins>
      <w:ins w:id="2346" w:author="Степанова Любовь Борисовна" w:date="2024-10-04T13:39:00Z">
        <w:r w:rsidR="00755766">
          <w:rPr>
            <w:rFonts w:ascii="Times New Roman" w:hAnsi="Times New Roman" w:cs="Times New Roman"/>
            <w:sz w:val="24"/>
            <w:szCs w:val="24"/>
          </w:rPr>
          <w:t xml:space="preserve"> МОП</w:t>
        </w:r>
      </w:ins>
      <w:ins w:id="2347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 xml:space="preserve"> запрещается: </w:t>
        </w:r>
      </w:ins>
    </w:p>
    <w:p w14:paraId="6454A0BD" w14:textId="317B0C8E" w:rsidR="007176E8" w:rsidRPr="000041A1" w:rsidRDefault="007176E8">
      <w:pPr>
        <w:tabs>
          <w:tab w:val="left" w:pos="142"/>
        </w:tabs>
        <w:spacing w:after="0"/>
        <w:ind w:firstLine="567"/>
        <w:jc w:val="both"/>
        <w:rPr>
          <w:ins w:id="2348" w:author="Степанова Любовь Борисовна" w:date="2024-10-04T13:11:00Z"/>
          <w:rFonts w:ascii="Times New Roman" w:hAnsi="Times New Roman" w:cs="Times New Roman"/>
          <w:sz w:val="24"/>
          <w:szCs w:val="24"/>
        </w:rPr>
        <w:pPrChange w:id="2349" w:author="Степанова Любовь Борисовна" w:date="2024-10-04T13:13:00Z">
          <w:pPr>
            <w:spacing w:after="0"/>
            <w:ind w:firstLine="567"/>
            <w:jc w:val="both"/>
          </w:pPr>
        </w:pPrChange>
      </w:pPr>
      <w:ins w:id="2350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>- выгул домашних животных</w:t>
        </w:r>
      </w:ins>
      <w:ins w:id="2351" w:author="Степанова Любовь Борисовна" w:date="2024-10-04T13:39:00Z">
        <w:r w:rsidR="00755766">
          <w:rPr>
            <w:rFonts w:ascii="Times New Roman" w:hAnsi="Times New Roman" w:cs="Times New Roman"/>
            <w:sz w:val="24"/>
            <w:szCs w:val="24"/>
          </w:rPr>
          <w:t>;</w:t>
        </w:r>
      </w:ins>
    </w:p>
    <w:p w14:paraId="1DA74D23" w14:textId="589D82D2" w:rsidR="007176E8" w:rsidRPr="000041A1" w:rsidRDefault="007176E8">
      <w:pPr>
        <w:tabs>
          <w:tab w:val="left" w:pos="142"/>
        </w:tabs>
        <w:spacing w:after="0"/>
        <w:ind w:firstLine="567"/>
        <w:jc w:val="both"/>
        <w:rPr>
          <w:ins w:id="2352" w:author="Степанова Любовь Борисовна" w:date="2024-10-04T13:11:00Z"/>
          <w:rFonts w:ascii="Times New Roman" w:hAnsi="Times New Roman" w:cs="Times New Roman"/>
          <w:sz w:val="24"/>
          <w:szCs w:val="24"/>
        </w:rPr>
        <w:pPrChange w:id="2353" w:author="Степанова Любовь Борисовна" w:date="2024-10-04T13:13:00Z">
          <w:pPr>
            <w:spacing w:after="0"/>
            <w:ind w:firstLine="567"/>
            <w:jc w:val="both"/>
          </w:pPr>
        </w:pPrChange>
      </w:pPr>
      <w:ins w:id="2354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>- курение</w:t>
        </w:r>
      </w:ins>
      <w:ins w:id="2355" w:author="Степанова Любовь Борисовна" w:date="2024-10-04T13:39:00Z">
        <w:r w:rsidR="00755766">
          <w:rPr>
            <w:rFonts w:ascii="Times New Roman" w:hAnsi="Times New Roman" w:cs="Times New Roman"/>
            <w:sz w:val="24"/>
            <w:szCs w:val="24"/>
          </w:rPr>
          <w:t>;</w:t>
        </w:r>
      </w:ins>
    </w:p>
    <w:p w14:paraId="36470B09" w14:textId="2DB086F6" w:rsidR="007176E8" w:rsidRPr="000041A1" w:rsidRDefault="007176E8">
      <w:pPr>
        <w:tabs>
          <w:tab w:val="left" w:pos="142"/>
        </w:tabs>
        <w:spacing w:after="0"/>
        <w:ind w:firstLine="567"/>
        <w:jc w:val="both"/>
        <w:rPr>
          <w:ins w:id="2356" w:author="Степанова Любовь Борисовна" w:date="2024-10-04T13:11:00Z"/>
          <w:rFonts w:ascii="Times New Roman" w:hAnsi="Times New Roman" w:cs="Times New Roman"/>
          <w:sz w:val="24"/>
          <w:szCs w:val="24"/>
        </w:rPr>
        <w:pPrChange w:id="2357" w:author="Степанова Любовь Борисовна" w:date="2024-10-04T13:13:00Z">
          <w:pPr>
            <w:spacing w:after="0"/>
            <w:ind w:firstLine="567"/>
            <w:jc w:val="both"/>
          </w:pPr>
        </w:pPrChange>
      </w:pPr>
      <w:ins w:id="2358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>- распитие спиртных напитков</w:t>
        </w:r>
      </w:ins>
      <w:ins w:id="2359" w:author="Степанова Любовь Борисовна" w:date="2024-10-04T13:39:00Z">
        <w:r w:rsidR="00755766">
          <w:rPr>
            <w:rFonts w:ascii="Times New Roman" w:hAnsi="Times New Roman" w:cs="Times New Roman"/>
            <w:sz w:val="24"/>
            <w:szCs w:val="24"/>
          </w:rPr>
          <w:t>;</w:t>
        </w:r>
      </w:ins>
    </w:p>
    <w:p w14:paraId="5E7F3182" w14:textId="68364895" w:rsidR="007176E8" w:rsidRPr="000041A1" w:rsidRDefault="007176E8">
      <w:pPr>
        <w:tabs>
          <w:tab w:val="left" w:pos="142"/>
        </w:tabs>
        <w:spacing w:after="0"/>
        <w:ind w:firstLine="567"/>
        <w:jc w:val="both"/>
        <w:rPr>
          <w:ins w:id="2360" w:author="Степанова Любовь Борисовна" w:date="2024-10-04T13:11:00Z"/>
          <w:rFonts w:ascii="Times New Roman" w:hAnsi="Times New Roman" w:cs="Times New Roman"/>
          <w:sz w:val="24"/>
          <w:szCs w:val="24"/>
        </w:rPr>
        <w:pPrChange w:id="2361" w:author="Степанова Любовь Борисовна" w:date="2024-10-04T13:13:00Z">
          <w:pPr>
            <w:spacing w:after="0"/>
            <w:ind w:firstLine="567"/>
            <w:jc w:val="both"/>
          </w:pPr>
        </w:pPrChange>
      </w:pPr>
      <w:ins w:id="2362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>- организация праздничных мероприятий</w:t>
        </w:r>
      </w:ins>
      <w:ins w:id="2363" w:author="Степанова Любовь Борисовна" w:date="2024-10-04T13:39:00Z">
        <w:r w:rsidR="00755766">
          <w:rPr>
            <w:rFonts w:ascii="Times New Roman" w:hAnsi="Times New Roman" w:cs="Times New Roman"/>
            <w:sz w:val="24"/>
            <w:szCs w:val="24"/>
          </w:rPr>
          <w:t>;</w:t>
        </w:r>
      </w:ins>
    </w:p>
    <w:p w14:paraId="509B2EE1" w14:textId="5DBCDD1A" w:rsidR="007176E8" w:rsidRPr="000041A1" w:rsidRDefault="007176E8">
      <w:pPr>
        <w:tabs>
          <w:tab w:val="left" w:pos="142"/>
        </w:tabs>
        <w:spacing w:after="0"/>
        <w:ind w:firstLine="567"/>
        <w:jc w:val="both"/>
        <w:rPr>
          <w:ins w:id="2364" w:author="Степанова Любовь Борисовна" w:date="2024-10-04T13:11:00Z"/>
          <w:rFonts w:ascii="Times New Roman" w:hAnsi="Times New Roman" w:cs="Times New Roman"/>
          <w:sz w:val="24"/>
          <w:szCs w:val="24"/>
        </w:rPr>
        <w:pPrChange w:id="2365" w:author="Степанова Любовь Борисовна" w:date="2024-10-04T13:13:00Z">
          <w:pPr>
            <w:spacing w:after="0"/>
            <w:ind w:firstLine="567"/>
            <w:jc w:val="both"/>
          </w:pPr>
        </w:pPrChange>
      </w:pPr>
      <w:ins w:id="2366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 xml:space="preserve">- заходить в зону террасы, находящейся в собственности собственников </w:t>
        </w:r>
      </w:ins>
      <w:ins w:id="2367" w:author="Степанова Любовь Борисовна" w:date="2024-10-04T13:38:00Z">
        <w:r w:rsidR="00755766">
          <w:rPr>
            <w:rFonts w:ascii="Times New Roman" w:hAnsi="Times New Roman" w:cs="Times New Roman"/>
            <w:sz w:val="24"/>
            <w:szCs w:val="24"/>
          </w:rPr>
          <w:t>МКД</w:t>
        </w:r>
      </w:ins>
      <w:ins w:id="2368" w:author="Степанова Любовь Борисовна" w:date="2024-10-04T13:39:00Z">
        <w:r w:rsidR="00755766">
          <w:rPr>
            <w:rFonts w:ascii="Times New Roman" w:hAnsi="Times New Roman" w:cs="Times New Roman"/>
            <w:sz w:val="24"/>
            <w:szCs w:val="24"/>
          </w:rPr>
          <w:t xml:space="preserve"> (</w:t>
        </w:r>
      </w:ins>
      <w:ins w:id="2369" w:author="Степанова Любовь Борисовна" w:date="2024-10-04T13:38:00Z">
        <w:r w:rsidR="00755766">
          <w:rPr>
            <w:rFonts w:ascii="Times New Roman" w:hAnsi="Times New Roman" w:cs="Times New Roman"/>
            <w:sz w:val="24"/>
            <w:szCs w:val="24"/>
          </w:rPr>
          <w:t xml:space="preserve">частная терраса </w:t>
        </w:r>
      </w:ins>
      <w:ins w:id="2370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>огорожен</w:t>
        </w:r>
      </w:ins>
      <w:ins w:id="2371" w:author="Степанова Любовь Борисовна" w:date="2024-10-04T13:38:00Z">
        <w:r w:rsidR="00755766">
          <w:rPr>
            <w:rFonts w:ascii="Times New Roman" w:hAnsi="Times New Roman" w:cs="Times New Roman"/>
            <w:sz w:val="24"/>
            <w:szCs w:val="24"/>
          </w:rPr>
          <w:t>а</w:t>
        </w:r>
      </w:ins>
      <w:ins w:id="2372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  <w:commentRangeStart w:id="2373"/>
        <w:r w:rsidRPr="000041A1">
          <w:rPr>
            <w:rFonts w:ascii="Times New Roman" w:hAnsi="Times New Roman" w:cs="Times New Roman"/>
            <w:sz w:val="24"/>
            <w:szCs w:val="24"/>
          </w:rPr>
          <w:t>забором</w:t>
        </w:r>
        <w:commentRangeEnd w:id="2373"/>
        <w:r>
          <w:rPr>
            <w:rStyle w:val="af1"/>
          </w:rPr>
          <w:commentReference w:id="2373"/>
        </w:r>
        <w:r w:rsidRPr="000041A1">
          <w:rPr>
            <w:rFonts w:ascii="Times New Roman" w:hAnsi="Times New Roman" w:cs="Times New Roman"/>
            <w:sz w:val="24"/>
            <w:szCs w:val="24"/>
          </w:rPr>
          <w:t>)</w:t>
        </w:r>
      </w:ins>
      <w:ins w:id="2374" w:author="Степанова Любовь Борисовна" w:date="2024-10-04T13:39:00Z">
        <w:r w:rsidR="00755766">
          <w:rPr>
            <w:rFonts w:ascii="Times New Roman" w:hAnsi="Times New Roman" w:cs="Times New Roman"/>
            <w:sz w:val="24"/>
            <w:szCs w:val="24"/>
          </w:rPr>
          <w:t>;</w:t>
        </w:r>
      </w:ins>
    </w:p>
    <w:p w14:paraId="6C6241BB" w14:textId="5108E832" w:rsidR="007176E8" w:rsidRPr="000041A1" w:rsidRDefault="007176E8">
      <w:pPr>
        <w:tabs>
          <w:tab w:val="left" w:pos="142"/>
        </w:tabs>
        <w:spacing w:after="0"/>
        <w:ind w:firstLine="567"/>
        <w:jc w:val="both"/>
        <w:rPr>
          <w:ins w:id="2375" w:author="Степанова Любовь Борисовна" w:date="2024-10-04T13:11:00Z"/>
          <w:rFonts w:ascii="Times New Roman" w:hAnsi="Times New Roman" w:cs="Times New Roman"/>
          <w:sz w:val="24"/>
          <w:szCs w:val="24"/>
        </w:rPr>
        <w:pPrChange w:id="2376" w:author="Степанова Любовь Борисовна" w:date="2024-10-04T13:13:00Z">
          <w:pPr>
            <w:spacing w:after="0"/>
            <w:ind w:firstLine="567"/>
            <w:jc w:val="both"/>
          </w:pPr>
        </w:pPrChange>
      </w:pPr>
      <w:ins w:id="2377" w:author="Степанова Любовь Борисовна" w:date="2024-10-04T13:11:00Z">
        <w:r w:rsidRPr="00EA0DED">
          <w:rPr>
            <w:rFonts w:ascii="Times New Roman" w:hAnsi="Times New Roman" w:cs="Times New Roman"/>
            <w:sz w:val="24"/>
            <w:szCs w:val="24"/>
          </w:rPr>
          <w:t xml:space="preserve">- кататься на самокатах и велосипедах, а </w:t>
        </w:r>
        <w:r w:rsidRPr="006B2FA1">
          <w:rPr>
            <w:rFonts w:ascii="Times New Roman" w:hAnsi="Times New Roman" w:cs="Times New Roman"/>
            <w:sz w:val="24"/>
            <w:szCs w:val="24"/>
          </w:rPr>
          <w:t>также других устройствах передвижения</w:t>
        </w:r>
      </w:ins>
      <w:ins w:id="2378" w:author="Степанова Любовь Борисовна" w:date="2024-10-04T13:39:00Z">
        <w:r w:rsidR="00755766">
          <w:rPr>
            <w:rFonts w:ascii="Times New Roman" w:hAnsi="Times New Roman" w:cs="Times New Roman"/>
            <w:sz w:val="24"/>
            <w:szCs w:val="24"/>
          </w:rPr>
          <w:t>;</w:t>
        </w:r>
      </w:ins>
    </w:p>
    <w:p w14:paraId="10809487" w14:textId="231FBD34" w:rsidR="007176E8" w:rsidRDefault="007176E8" w:rsidP="007176E8">
      <w:pPr>
        <w:tabs>
          <w:tab w:val="left" w:pos="142"/>
        </w:tabs>
        <w:spacing w:after="0"/>
        <w:ind w:firstLine="567"/>
        <w:jc w:val="both"/>
        <w:rPr>
          <w:ins w:id="2379" w:author="Степанова Любовь Борисовна" w:date="2024-10-04T13:40:00Z"/>
          <w:rFonts w:ascii="Times New Roman" w:hAnsi="Times New Roman" w:cs="Times New Roman"/>
          <w:sz w:val="24"/>
          <w:szCs w:val="24"/>
        </w:rPr>
      </w:pPr>
      <w:ins w:id="2380" w:author="Степанова Любовь Борисовна" w:date="2024-10-04T13:11:00Z">
        <w:r w:rsidRPr="000041A1">
          <w:rPr>
            <w:rFonts w:ascii="Times New Roman" w:hAnsi="Times New Roman" w:cs="Times New Roman"/>
            <w:sz w:val="24"/>
            <w:szCs w:val="24"/>
          </w:rPr>
          <w:t>- мусорить, а также бросать мусор</w:t>
        </w:r>
      </w:ins>
      <w:ins w:id="2381" w:author="Степанова Любовь Борисовна" w:date="2024-10-04T13:40:00Z">
        <w:r w:rsidR="00755766">
          <w:rPr>
            <w:rFonts w:ascii="Times New Roman" w:hAnsi="Times New Roman" w:cs="Times New Roman"/>
            <w:sz w:val="24"/>
            <w:szCs w:val="24"/>
          </w:rPr>
          <w:t xml:space="preserve"> с террасы МОП вниз на при</w:t>
        </w:r>
      </w:ins>
      <w:ins w:id="2382" w:author="Степанова Любовь Борисовна" w:date="2024-10-29T16:00:00Z">
        <w:r w:rsidR="00BA327D">
          <w:rPr>
            <w:rFonts w:ascii="Times New Roman" w:hAnsi="Times New Roman" w:cs="Times New Roman"/>
            <w:sz w:val="24"/>
            <w:szCs w:val="24"/>
          </w:rPr>
          <w:t>домовой</w:t>
        </w:r>
      </w:ins>
      <w:ins w:id="2383" w:author="Степанова Любовь Борисовна" w:date="2024-10-04T13:40:00Z">
        <w:r w:rsidR="00755766">
          <w:rPr>
            <w:rFonts w:ascii="Times New Roman" w:hAnsi="Times New Roman" w:cs="Times New Roman"/>
            <w:sz w:val="24"/>
            <w:szCs w:val="24"/>
          </w:rPr>
          <w:t xml:space="preserve"> территорию</w:t>
        </w:r>
      </w:ins>
      <w:ins w:id="2384" w:author="Степанова Любовь Борисовна" w:date="2024-10-04T13:45:00Z">
        <w:r w:rsidR="00256368">
          <w:rPr>
            <w:rFonts w:ascii="Times New Roman" w:hAnsi="Times New Roman" w:cs="Times New Roman"/>
            <w:sz w:val="24"/>
            <w:szCs w:val="24"/>
          </w:rPr>
          <w:t xml:space="preserve"> Комплекса</w:t>
        </w:r>
      </w:ins>
      <w:ins w:id="2385" w:author="Степанова Любовь Борисовна" w:date="2024-10-04T13:40:00Z">
        <w:r w:rsidR="00755766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35841A20" w14:textId="77777777" w:rsidR="007176E8" w:rsidRPr="000041A1" w:rsidRDefault="007176E8">
      <w:pPr>
        <w:autoSpaceDE w:val="0"/>
        <w:autoSpaceDN w:val="0"/>
        <w:adjustRightInd w:val="0"/>
        <w:spacing w:after="23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  <w:pPrChange w:id="2386" w:author="Степанова Любовь Борисовна" w:date="2024-10-04T13:09:00Z">
          <w:pPr>
            <w:numPr>
              <w:numId w:val="70"/>
            </w:numPr>
            <w:autoSpaceDE w:val="0"/>
            <w:autoSpaceDN w:val="0"/>
            <w:adjustRightInd w:val="0"/>
            <w:spacing w:after="23" w:line="240" w:lineRule="auto"/>
            <w:ind w:left="720" w:hanging="360"/>
            <w:jc w:val="both"/>
          </w:pPr>
        </w:pPrChange>
      </w:pPr>
    </w:p>
    <w:p w14:paraId="72DBD60F" w14:textId="5DA7C55F" w:rsidR="000041A1" w:rsidRPr="000041A1" w:rsidDel="008710EE" w:rsidRDefault="000041A1" w:rsidP="00D5020A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387" w:author="Степанова Любовь Борисовна" w:date="2024-10-04T13:01:00Z"/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5D57AB80" w14:textId="7FA12BAC" w:rsidR="004F72B1" w:rsidDel="00970DAF" w:rsidRDefault="000041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388" w:author="Степанова Любовь Борисовна" w:date="2024-10-04T12:46:00Z"/>
          <w:rFonts w:ascii="Times New Roman" w:hAnsi="Times New Roman" w:cs="Times New Roman"/>
          <w:b/>
          <w:color w:val="000000"/>
          <w:sz w:val="24"/>
          <w:szCs w:val="24"/>
        </w:rPr>
      </w:pPr>
      <w:del w:id="2389" w:author="Степанова Любовь Борисовна" w:date="2024-10-04T13:00:00Z">
        <w:r w:rsidRPr="006B2FA1" w:rsidDel="008710EE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5.4.4.4.</w:delText>
        </w:r>
        <w:r w:rsidR="00CF2A74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  <w:r w:rsidRPr="000041A1" w:rsidDel="008710EE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При пользовании канализаци</w:delText>
        </w:r>
      </w:del>
      <w:del w:id="2390" w:author="Степанова Любовь Борисовна" w:date="2024-10-02T18:04:00Z">
        <w:r w:rsidRPr="000041A1" w:rsidDel="00B67A81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и</w:delText>
        </w:r>
      </w:del>
      <w:del w:id="2391" w:author="Степанова Любовь Борисовна" w:date="2024-10-04T13:00:00Z">
        <w:r w:rsidRPr="000041A1" w:rsidDel="008710EE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 xml:space="preserve"> и систем водоснабжения</w:delText>
        </w:r>
      </w:del>
    </w:p>
    <w:p w14:paraId="759A6D47" w14:textId="51C85BAB" w:rsidR="000041A1" w:rsidRPr="00970DAF" w:rsidDel="008710EE" w:rsidRDefault="004F72B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392" w:author="Степанова Любовь Борисовна" w:date="2024-10-04T13:00:00Z"/>
          <w:rFonts w:ascii="Times New Roman" w:hAnsi="Times New Roman" w:cs="Times New Roman"/>
          <w:color w:val="000000"/>
          <w:sz w:val="24"/>
          <w:szCs w:val="24"/>
          <w:rPrChange w:id="2393" w:author="Степанова Любовь Борисовна" w:date="2024-10-04T12:47:00Z">
            <w:rPr>
              <w:del w:id="2394" w:author="Степанова Любовь Борисовна" w:date="2024-10-04T13:00:00Z"/>
            </w:rPr>
          </w:rPrChange>
        </w:rPr>
        <w:pPrChange w:id="2395" w:author="Степанова Любовь Борисовна" w:date="2024-10-04T13:01:00Z">
          <w:pPr>
            <w:numPr>
              <w:numId w:val="72"/>
            </w:numPr>
            <w:autoSpaceDE w:val="0"/>
            <w:autoSpaceDN w:val="0"/>
            <w:adjustRightInd w:val="0"/>
            <w:spacing w:after="23" w:line="240" w:lineRule="auto"/>
            <w:ind w:left="720" w:firstLine="567"/>
            <w:jc w:val="both"/>
          </w:pPr>
        </w:pPrChange>
      </w:pPr>
      <w:del w:id="2396" w:author="Степанова Любовь Борисовна" w:date="2024-10-04T12:46:00Z">
        <w:r w:rsidDel="00970DAF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З</w:delText>
        </w:r>
      </w:del>
      <w:del w:id="2397" w:author="Степанова Любовь Борисовна" w:date="2024-10-04T13:00:00Z">
        <w:r w:rsidR="000041A1" w:rsidRPr="000041A1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>апрещается:</w:delText>
        </w:r>
      </w:del>
      <w:del w:id="2398" w:author="Степанова Любовь Борисовна" w:date="2024-10-04T12:47:00Z">
        <w:r w:rsidR="000041A1" w:rsidRPr="00970DAF" w:rsidDel="00970DAF">
          <w:rPr>
            <w:rFonts w:ascii="Times New Roman" w:hAnsi="Times New Roman" w:cs="Times New Roman"/>
            <w:color w:val="000000"/>
            <w:sz w:val="24"/>
            <w:szCs w:val="24"/>
            <w:rPrChange w:id="2399" w:author="Степанова Любовь Борисовна" w:date="2024-10-04T12:47:00Z">
              <w:rPr/>
            </w:rPrChange>
          </w:rPr>
          <w:delText xml:space="preserve"> </w:delText>
        </w:r>
      </w:del>
      <w:del w:id="2400" w:author="Степанова Любовь Борисовна" w:date="2024-10-04T13:00:00Z">
        <w:r w:rsidR="009D5F97" w:rsidRPr="00970DAF" w:rsidDel="008710EE">
          <w:rPr>
            <w:rFonts w:ascii="Times New Roman" w:hAnsi="Times New Roman" w:cs="Times New Roman"/>
            <w:color w:val="000000"/>
            <w:sz w:val="24"/>
            <w:szCs w:val="24"/>
            <w:rPrChange w:id="2401" w:author="Степанова Любовь Борисовна" w:date="2024-10-04T12:47:00Z">
              <w:rPr/>
            </w:rPrChange>
          </w:rPr>
          <w:delText>в</w:delText>
        </w:r>
        <w:r w:rsidR="000041A1" w:rsidRPr="00970DAF" w:rsidDel="008710EE">
          <w:rPr>
            <w:rFonts w:ascii="Times New Roman" w:hAnsi="Times New Roman" w:cs="Times New Roman"/>
            <w:color w:val="000000"/>
            <w:sz w:val="24"/>
            <w:szCs w:val="24"/>
            <w:rPrChange w:id="2402" w:author="Степанова Любовь Борисовна" w:date="2024-10-04T12:47:00Z">
              <w:rPr/>
            </w:rPrChange>
          </w:rPr>
          <w:delText>ыбрасывать в сантехническое и канализационное оборудование мусор, памперсы, спички, тряпки, предметы личной гигиены и другие предметы</w:delText>
        </w:r>
        <w:r w:rsidRPr="00970DAF" w:rsidDel="008710EE">
          <w:rPr>
            <w:rFonts w:ascii="Times New Roman" w:hAnsi="Times New Roman" w:cs="Times New Roman"/>
            <w:color w:val="000000"/>
            <w:sz w:val="24"/>
            <w:szCs w:val="24"/>
            <w:rPrChange w:id="2403" w:author="Степанова Любовь Борисовна" w:date="2024-10-04T12:47:00Z">
              <w:rPr/>
            </w:rPrChange>
          </w:rPr>
          <w:delText>;</w:delText>
        </w:r>
      </w:del>
    </w:p>
    <w:p w14:paraId="405F4251" w14:textId="1003026B" w:rsidR="000041A1" w:rsidRPr="000041A1" w:rsidDel="008710EE" w:rsidRDefault="009D5F9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04" w:author="Степанова Любовь Борисовна" w:date="2024-10-04T13:00:00Z"/>
          <w:rFonts w:ascii="Times New Roman" w:hAnsi="Times New Roman" w:cs="Times New Roman"/>
          <w:color w:val="000000"/>
          <w:sz w:val="24"/>
          <w:szCs w:val="24"/>
        </w:rPr>
        <w:pPrChange w:id="2405" w:author="Степанова Любовь Борисовна" w:date="2024-10-04T13:01:00Z">
          <w:pPr>
            <w:numPr>
              <w:numId w:val="72"/>
            </w:numPr>
            <w:autoSpaceDE w:val="0"/>
            <w:autoSpaceDN w:val="0"/>
            <w:adjustRightInd w:val="0"/>
            <w:spacing w:after="23" w:line="240" w:lineRule="auto"/>
            <w:ind w:left="720" w:firstLine="567"/>
            <w:jc w:val="both"/>
          </w:pPr>
        </w:pPrChange>
      </w:pPr>
      <w:del w:id="2406" w:author="Степанова Любовь Борисовна" w:date="2024-10-04T13:00:00Z">
        <w:r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>осуществлять несанкционированное подключение общедомовым инженерным коммуникациям</w:delText>
        </w:r>
        <w:r w:rsidR="000041A1" w:rsidRPr="000041A1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без согласования с У</w:delText>
        </w:r>
      </w:del>
      <w:del w:id="2407" w:author="Степанова Любовь Борисовна" w:date="2024-10-04T12:48:00Z">
        <w:r w:rsidR="000041A1" w:rsidRPr="000041A1" w:rsidDel="00970DAF">
          <w:rPr>
            <w:rFonts w:ascii="Times New Roman" w:hAnsi="Times New Roman" w:cs="Times New Roman"/>
            <w:color w:val="000000"/>
            <w:sz w:val="24"/>
            <w:szCs w:val="24"/>
          </w:rPr>
          <w:delText>К</w:delText>
        </w:r>
      </w:del>
      <w:del w:id="2408" w:author="Степанова Любовь Борисовна" w:date="2024-10-04T13:00:00Z">
        <w:r w:rsidR="004F72B1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>;</w:delText>
        </w:r>
      </w:del>
    </w:p>
    <w:p w14:paraId="08FEE664" w14:textId="54EF3031" w:rsidR="004033D7" w:rsidRPr="00CF2A74" w:rsidDel="008710EE" w:rsidRDefault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09" w:author="Степанова Любовь Борисовна" w:date="2024-10-04T13:00:00Z"/>
          <w:rFonts w:ascii="Times New Roman" w:hAnsi="Times New Roman" w:cs="Times New Roman"/>
          <w:color w:val="000000"/>
          <w:sz w:val="24"/>
          <w:szCs w:val="24"/>
        </w:rPr>
        <w:pPrChange w:id="2410" w:author="Степанова Любовь Борисовна" w:date="2024-10-04T13:01:00Z">
          <w:pPr>
            <w:numPr>
              <w:numId w:val="72"/>
            </w:numPr>
            <w:autoSpaceDE w:val="0"/>
            <w:autoSpaceDN w:val="0"/>
            <w:adjustRightInd w:val="0"/>
            <w:spacing w:after="23" w:line="240" w:lineRule="auto"/>
            <w:ind w:left="720" w:firstLine="567"/>
            <w:jc w:val="both"/>
          </w:pPr>
        </w:pPrChange>
      </w:pPr>
      <w:del w:id="2411" w:author="Степанова Любовь Борисовна" w:date="2024-10-04T13:00:00Z">
        <w:r w:rsidRPr="006B2FA1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>производить присоединение к системам водоснабжения на паркинге для мойки автотранспорта</w:delText>
        </w:r>
        <w:r w:rsidR="004F72B1" w:rsidRPr="00CF2A74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>;</w:delText>
        </w:r>
      </w:del>
    </w:p>
    <w:p w14:paraId="635B8858" w14:textId="35957DF2" w:rsidR="004F72B1" w:rsidDel="008710EE" w:rsidRDefault="000041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12" w:author="Степанова Любовь Борисовна" w:date="2024-10-04T13:00:00Z"/>
          <w:rFonts w:ascii="Times New Roman" w:hAnsi="Times New Roman" w:cs="Times New Roman"/>
          <w:color w:val="000000"/>
          <w:sz w:val="24"/>
          <w:szCs w:val="24"/>
        </w:rPr>
        <w:pPrChange w:id="2413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del w:id="2414" w:author="Степанова Любовь Борисовна" w:date="2024-10-04T13:00:00Z">
        <w:r w:rsidRPr="000041A1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>•</w:delText>
        </w:r>
        <w:r w:rsidRPr="000041A1" w:rsidDel="008710EE">
          <w:rPr>
            <w:rFonts w:ascii="Times New Roman" w:hAnsi="Times New Roman" w:cs="Times New Roman"/>
            <w:color w:val="000000"/>
            <w:sz w:val="24"/>
            <w:szCs w:val="24"/>
          </w:rPr>
          <w:tab/>
          <w:delText>вносить изменения в общедомовые инженерные системы без согласования с Управляющей компанией</w:delText>
        </w:r>
        <w:r w:rsidR="004F72B1" w:rsidDel="008710EE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0094B6C3" w14:textId="084BB1EB" w:rsidR="000041A1" w:rsidDel="008710EE" w:rsidRDefault="000041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15" w:author="Степанова Любовь Борисовна" w:date="2024-10-04T13:01:00Z"/>
          <w:rFonts w:ascii="Times New Roman" w:hAnsi="Times New Roman" w:cs="Times New Roman"/>
          <w:color w:val="000000"/>
          <w:sz w:val="24"/>
          <w:szCs w:val="24"/>
        </w:rPr>
        <w:pPrChange w:id="2416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</w:p>
    <w:p w14:paraId="64340F7C" w14:textId="129BFCF3" w:rsidR="000041A1" w:rsidRPr="004033D7" w:rsidDel="008710EE" w:rsidRDefault="004F72B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17" w:author="Степанова Любовь Борисовна" w:date="2024-10-04T13:01:00Z"/>
          <w:rFonts w:ascii="Times New Roman" w:hAnsi="Times New Roman" w:cs="Times New Roman"/>
          <w:b/>
          <w:sz w:val="24"/>
          <w:szCs w:val="24"/>
        </w:rPr>
        <w:pPrChange w:id="2418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del w:id="2419" w:author="Степанова Любовь Борисовна" w:date="2024-10-04T13:01:00Z">
        <w:r w:rsidDel="008710EE">
          <w:rPr>
            <w:rFonts w:ascii="Times New Roman" w:hAnsi="Times New Roman" w:cs="Times New Roman"/>
            <w:b/>
            <w:sz w:val="24"/>
            <w:szCs w:val="24"/>
          </w:rPr>
          <w:delText>5</w:delText>
        </w:r>
        <w:r w:rsidR="000041A1" w:rsidRPr="004033D7" w:rsidDel="008710EE">
          <w:rPr>
            <w:rFonts w:ascii="Times New Roman" w:hAnsi="Times New Roman" w:cs="Times New Roman"/>
            <w:b/>
            <w:sz w:val="24"/>
            <w:szCs w:val="24"/>
          </w:rPr>
          <w:delText>.4.4.5. При аварийных ситуациях:</w:delText>
        </w:r>
      </w:del>
    </w:p>
    <w:p w14:paraId="14B62074" w14:textId="313EF973" w:rsidR="004033D7" w:rsidRPr="002F2D96" w:rsidDel="008710EE" w:rsidRDefault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20" w:author="Степанова Любовь Борисовна" w:date="2024-10-04T12:58:00Z"/>
          <w:rFonts w:ascii="Times New Roman" w:hAnsi="Times New Roman" w:cs="Times New Roman"/>
          <w:sz w:val="24"/>
          <w:szCs w:val="24"/>
        </w:rPr>
        <w:pPrChange w:id="2421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del w:id="2422" w:author="Степанова Любовь Борисовна" w:date="2024-10-04T12:58:00Z">
        <w:r w:rsidRPr="002F2D96" w:rsidDel="008710EE">
          <w:rPr>
            <w:rFonts w:ascii="Times New Roman" w:hAnsi="Times New Roman" w:cs="Times New Roman"/>
            <w:sz w:val="24"/>
            <w:szCs w:val="24"/>
          </w:rPr>
          <w:delText>При возникновении аварии на инженерных сетях УК должна получить от собственника оперативный доступ к транзитным и общедомовым коммуникациям для незамедлительного решения аварийной ситуации и оперативного включения коммунальных ресурсов (ХВС, ГВС и Отопление), в противном случае УК имеет право вскрыть Помещени</w:delText>
        </w:r>
        <w:r w:rsidR="00D3303E" w:rsidDel="008710EE">
          <w:rPr>
            <w:rFonts w:ascii="Times New Roman" w:hAnsi="Times New Roman" w:cs="Times New Roman"/>
            <w:sz w:val="24"/>
            <w:szCs w:val="24"/>
          </w:rPr>
          <w:delText xml:space="preserve">е </w:delText>
        </w:r>
        <w:r w:rsidRPr="002F2D96" w:rsidDel="008710EE">
          <w:rPr>
            <w:rFonts w:ascii="Times New Roman" w:hAnsi="Times New Roman" w:cs="Times New Roman"/>
            <w:sz w:val="24"/>
            <w:szCs w:val="24"/>
          </w:rPr>
          <w:delText xml:space="preserve">в присутствии сотрудников правоохранительных органов </w:delText>
        </w:r>
        <w:r w:rsidRPr="004033D7" w:rsidDel="008710EE">
          <w:rPr>
            <w:rFonts w:ascii="Times New Roman" w:hAnsi="Times New Roman" w:cs="Times New Roman"/>
            <w:sz w:val="24"/>
            <w:szCs w:val="24"/>
          </w:rPr>
          <w:delText>с составлением</w:delText>
        </w:r>
        <w:r w:rsidRPr="002F2D96" w:rsidDel="008710EE">
          <w:rPr>
            <w:rFonts w:ascii="Times New Roman" w:hAnsi="Times New Roman" w:cs="Times New Roman"/>
            <w:sz w:val="24"/>
            <w:szCs w:val="24"/>
          </w:rPr>
          <w:delText xml:space="preserve"> Акта о </w:delText>
        </w:r>
        <w:commentRangeStart w:id="2423"/>
        <w:r w:rsidRPr="002F2D96" w:rsidDel="008710EE">
          <w:rPr>
            <w:rFonts w:ascii="Times New Roman" w:hAnsi="Times New Roman" w:cs="Times New Roman"/>
            <w:sz w:val="24"/>
            <w:szCs w:val="24"/>
          </w:rPr>
          <w:delText>вскрытии</w:delText>
        </w:r>
        <w:commentRangeEnd w:id="2423"/>
        <w:r w:rsidR="009061A2" w:rsidDel="008710EE">
          <w:rPr>
            <w:rStyle w:val="af1"/>
          </w:rPr>
          <w:commentReference w:id="2423"/>
        </w:r>
        <w:r w:rsidR="00D3303E" w:rsidDel="008710EE">
          <w:rPr>
            <w:rFonts w:ascii="Times New Roman" w:hAnsi="Times New Roman" w:cs="Times New Roman"/>
            <w:sz w:val="24"/>
            <w:szCs w:val="24"/>
          </w:rPr>
          <w:delText xml:space="preserve"> с приложением фото- и </w:delText>
        </w:r>
        <w:commentRangeStart w:id="2424"/>
        <w:r w:rsidR="00D3303E" w:rsidDel="008710EE">
          <w:rPr>
            <w:rFonts w:ascii="Times New Roman" w:hAnsi="Times New Roman" w:cs="Times New Roman"/>
            <w:sz w:val="24"/>
            <w:szCs w:val="24"/>
          </w:rPr>
          <w:delText>видеофиксаци</w:delText>
        </w:r>
        <w:r w:rsidR="00C952FC" w:rsidDel="008710EE">
          <w:rPr>
            <w:rFonts w:ascii="Times New Roman" w:hAnsi="Times New Roman" w:cs="Times New Roman"/>
            <w:sz w:val="24"/>
            <w:szCs w:val="24"/>
          </w:rPr>
          <w:delText>и</w:delText>
        </w:r>
        <w:commentRangeEnd w:id="2424"/>
        <w:r w:rsidR="00C952FC" w:rsidDel="008710EE">
          <w:rPr>
            <w:rStyle w:val="af1"/>
          </w:rPr>
          <w:commentReference w:id="2424"/>
        </w:r>
        <w:r w:rsidRPr="004033D7" w:rsidDel="008710EE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2A07C607" w14:textId="20D285E9" w:rsidR="004033D7" w:rsidRPr="002F2D96" w:rsidDel="004B58D7" w:rsidRDefault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25" w:author="Степанова Любовь Борисовна" w:date="2024-10-02T18:36:00Z"/>
          <w:rFonts w:ascii="Times New Roman" w:hAnsi="Times New Roman" w:cs="Times New Roman"/>
          <w:sz w:val="24"/>
          <w:szCs w:val="24"/>
        </w:rPr>
        <w:pPrChange w:id="2426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jc w:val="both"/>
          </w:pPr>
        </w:pPrChange>
      </w:pPr>
    </w:p>
    <w:p w14:paraId="1B06A7B6" w14:textId="7506878A" w:rsidR="000041A1" w:rsidRPr="000041A1" w:rsidDel="004B58D7" w:rsidRDefault="004F72B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27" w:author="Степанова Любовь Борисовна" w:date="2024-10-02T18:36:00Z"/>
          <w:rFonts w:ascii="Times New Roman" w:hAnsi="Times New Roman" w:cs="Times New Roman"/>
          <w:b/>
          <w:color w:val="000000"/>
          <w:sz w:val="24"/>
          <w:szCs w:val="24"/>
        </w:rPr>
        <w:pPrChange w:id="2428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del w:id="2429" w:author="Степанова Любовь Борисовна" w:date="2024-10-02T18:36:00Z">
        <w:r w:rsidDel="004B58D7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5</w:delText>
        </w:r>
        <w:r w:rsidR="000041A1" w:rsidRPr="000041A1" w:rsidDel="004B58D7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 xml:space="preserve">.5. Соблюдение чистоты. </w:delText>
        </w:r>
      </w:del>
    </w:p>
    <w:p w14:paraId="695CB54D" w14:textId="6EB455AC" w:rsidR="000041A1" w:rsidRPr="000041A1" w:rsidDel="004B58D7" w:rsidRDefault="004F72B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30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  <w:pPrChange w:id="2431" w:author="Степанова Любовь Борисовна" w:date="2024-10-04T13:01:00Z">
          <w:pPr>
            <w:autoSpaceDE w:val="0"/>
            <w:autoSpaceDN w:val="0"/>
            <w:adjustRightInd w:val="0"/>
            <w:spacing w:after="18" w:line="240" w:lineRule="auto"/>
            <w:ind w:firstLine="567"/>
            <w:jc w:val="both"/>
          </w:pPr>
        </w:pPrChange>
      </w:pPr>
      <w:del w:id="2432" w:author="Степанова Любовь Борисовна" w:date="2024-10-02T18:36:00Z">
        <w:r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5</w:delText>
        </w:r>
        <w:r w:rsidR="000041A1"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.5.1. Собственники/Пользователи обязаны соблюдать чистоту и порядок в подъездах, кабинах лифтов, на лестничных клетках, на придомовой территории и объектах благоустройства и в других помещениях общего пользования. </w:delText>
        </w:r>
      </w:del>
    </w:p>
    <w:p w14:paraId="24A4300E" w14:textId="092B133A" w:rsidR="000041A1" w:rsidDel="004B58D7" w:rsidRDefault="004F72B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33" w:author="Степанова Любовь Борисовна" w:date="2024-10-02T18:36:00Z"/>
          <w:moveFrom w:id="2434" w:author="Степанова Любовь Борисовна" w:date="2024-10-02T18:29:00Z"/>
          <w:rFonts w:ascii="Times New Roman" w:hAnsi="Times New Roman" w:cs="Times New Roman"/>
          <w:color w:val="000000"/>
          <w:sz w:val="24"/>
          <w:szCs w:val="24"/>
        </w:rPr>
        <w:pPrChange w:id="2435" w:author="Степанова Любовь Борисовна" w:date="2024-10-04T13:01:00Z">
          <w:pPr>
            <w:autoSpaceDE w:val="0"/>
            <w:autoSpaceDN w:val="0"/>
            <w:adjustRightInd w:val="0"/>
            <w:spacing w:after="18" w:line="240" w:lineRule="auto"/>
            <w:ind w:firstLine="567"/>
            <w:jc w:val="both"/>
          </w:pPr>
        </w:pPrChange>
      </w:pPr>
      <w:moveFromRangeStart w:id="2436" w:author="Степанова Любовь Борисовна" w:date="2024-10-02T18:29:00Z" w:name="move178786187"/>
      <w:moveFrom w:id="2437" w:author="Степанова Любовь Борисовна" w:date="2024-10-02T18:29:00Z">
        <w:del w:id="2438" w:author="Степанова Любовь Борисовна" w:date="2024-10-02T18:36:00Z">
          <w:r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>5</w:delText>
          </w:r>
          <w:r w:rsidR="000041A1" w:rsidRPr="000041A1"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.5.2. Запрещается выгул домашних животных на внутреннем дворе территории </w:delText>
          </w:r>
          <w:commentRangeStart w:id="2439"/>
          <w:r w:rsidR="009D5F97"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  <w:commentRangeEnd w:id="2439"/>
          <w:r w:rsidR="009061A2" w:rsidDel="004B58D7">
            <w:rPr>
              <w:rStyle w:val="af1"/>
            </w:rPr>
            <w:commentReference w:id="2439"/>
          </w:r>
          <w:r w:rsidR="00C952FC"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н</w:delText>
          </w:r>
          <w:r w:rsidR="00C952FC" w:rsidRPr="00C952FC"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езависимо от веса и размера </w:delText>
          </w:r>
          <w:commentRangeStart w:id="2440"/>
          <w:r w:rsidR="00C952FC" w:rsidRPr="00C952FC"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>животного</w:delText>
          </w:r>
          <w:commentRangeEnd w:id="2440"/>
          <w:r w:rsidR="00C952FC" w:rsidDel="004B58D7">
            <w:rPr>
              <w:rStyle w:val="af1"/>
            </w:rPr>
            <w:commentReference w:id="2440"/>
          </w:r>
          <w:r w:rsidR="000041A1" w:rsidRPr="000041A1"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. </w:delText>
          </w:r>
        </w:del>
      </w:moveFrom>
    </w:p>
    <w:p w14:paraId="5D8D1E43" w14:textId="6B8E3C15" w:rsidR="00C952FC" w:rsidRPr="000041A1" w:rsidDel="004B58D7" w:rsidRDefault="00C952FC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41" w:author="Степанова Любовь Борисовна" w:date="2024-10-02T18:36:00Z"/>
          <w:moveFrom w:id="2442" w:author="Степанова Любовь Борисовна" w:date="2024-10-02T18:29:00Z"/>
          <w:rFonts w:ascii="Times New Roman" w:hAnsi="Times New Roman" w:cs="Times New Roman"/>
          <w:color w:val="000000"/>
          <w:sz w:val="24"/>
          <w:szCs w:val="24"/>
        </w:rPr>
        <w:pPrChange w:id="2443" w:author="Степанова Любовь Борисовна" w:date="2024-10-04T13:01:00Z">
          <w:pPr>
            <w:autoSpaceDE w:val="0"/>
            <w:autoSpaceDN w:val="0"/>
            <w:adjustRightInd w:val="0"/>
            <w:spacing w:after="18" w:line="240" w:lineRule="auto"/>
            <w:ind w:firstLine="567"/>
            <w:jc w:val="both"/>
          </w:pPr>
        </w:pPrChange>
      </w:pPr>
      <w:moveFrom w:id="2444" w:author="Степанова Любовь Борисовна" w:date="2024-10-02T18:29:00Z">
        <w:del w:id="2445" w:author="Степанова Любовь Борисовна" w:date="2024-10-02T18:36:00Z">
          <w:r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>5.5.3. В случае нарушения собственником,пользователем пункта 5.5.2. сотрудник ЧОО имеет право сопроводить такого собственника, пользователя на выход с внутреннего двора территории МКД.</w:delText>
          </w:r>
        </w:del>
      </w:moveFrom>
    </w:p>
    <w:moveFromRangeEnd w:id="2436"/>
    <w:p w14:paraId="49D43DD6" w14:textId="696C7AAF" w:rsidR="000041A1" w:rsidDel="004B58D7" w:rsidRDefault="004F72B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46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  <w:pPrChange w:id="2447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del w:id="2448" w:author="Степанова Любовь Борисовна" w:date="2024-10-02T18:36:00Z">
        <w:r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5</w:delText>
        </w:r>
        <w:r w:rsidR="000041A1"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.5.</w:delText>
        </w:r>
        <w:r w:rsidR="00C952FC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  <w:r w:rsidR="000041A1"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Мусор перед сбросом в мусорные контейнеры должен быть соответствующим образом упакован (в бумагу, пластиковые пакеты и т. п.). Особенно необходимо следить за тем, чтобы не загрязнять </w:delText>
        </w:r>
      </w:del>
      <w:del w:id="2449" w:author="Степанова Любовь Борисовна" w:date="2024-10-02T18:05:00Z">
        <w:r w:rsidR="000041A1" w:rsidRPr="000041A1" w:rsidDel="00B67A81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территорию </w:delText>
        </w:r>
      </w:del>
      <w:del w:id="2450" w:author="Степанова Любовь Борисовна" w:date="2024-10-02T18:36:00Z">
        <w:r w:rsidR="000041A1"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вокруг контейнеров. При применении специальных раздельных контейнеров (для бумаги, стеклотары, пластмассы, пищевых отходов и т.д.) необходимо расфасовывать мусор в соответствии с </w:delText>
        </w:r>
        <w:commentRangeStart w:id="2451"/>
        <w:r w:rsidR="000041A1"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назначением</w:delText>
        </w:r>
        <w:commentRangeEnd w:id="2451"/>
        <w:r w:rsidR="009061A2" w:rsidDel="004B58D7">
          <w:rPr>
            <w:rStyle w:val="af1"/>
          </w:rPr>
          <w:commentReference w:id="2451"/>
        </w:r>
        <w:r w:rsidR="000041A1"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</w:delText>
        </w:r>
      </w:del>
    </w:p>
    <w:p w14:paraId="2720ADD5" w14:textId="7B5C6EC7" w:rsidR="00C952FC" w:rsidRPr="000041A1" w:rsidDel="004B58D7" w:rsidRDefault="00C952FC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52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  <w:pPrChange w:id="2453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del w:id="2454" w:author="Степанова Любовь Борисовна" w:date="2024-10-02T18:36:00Z">
        <w:r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5.5.5. </w:delText>
        </w:r>
        <w:commentRangeStart w:id="2455"/>
        <w:r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Запрещается</w:delText>
        </w:r>
        <w:commentRangeEnd w:id="2455"/>
        <w:r w:rsidR="004E3F72" w:rsidDel="004B58D7">
          <w:rPr>
            <w:rStyle w:val="af1"/>
          </w:rPr>
          <w:commentReference w:id="2455"/>
        </w:r>
        <w:r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складировать в мусорные контейнеры строительный и крупногабаритный мусор.</w:delText>
        </w:r>
      </w:del>
    </w:p>
    <w:p w14:paraId="6E550FC9" w14:textId="2412BC22" w:rsidR="000041A1" w:rsidDel="004B58D7" w:rsidRDefault="000041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56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  <w:pPrChange w:id="2457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</w:p>
    <w:p w14:paraId="30C37E6E" w14:textId="04FE3B60" w:rsidR="00B15C17" w:rsidRPr="006B2FA1" w:rsidDel="004B58D7" w:rsidRDefault="00B15C1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58" w:author="Степанова Любовь Борисовна" w:date="2024-10-02T18:36:00Z"/>
          <w:rFonts w:ascii="Times New Roman" w:hAnsi="Times New Roman" w:cs="Times New Roman"/>
          <w:b/>
          <w:color w:val="000000"/>
          <w:sz w:val="24"/>
          <w:szCs w:val="24"/>
        </w:rPr>
        <w:pPrChange w:id="2459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del w:id="2460" w:author="Степанова Любовь Борисовна" w:date="2024-10-02T18:36:00Z">
        <w:r w:rsidRPr="006B2FA1" w:rsidDel="004B58D7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5.6. Проживание и общественный порядок.</w:delText>
        </w:r>
      </w:del>
    </w:p>
    <w:p w14:paraId="79643E02" w14:textId="5D06AA6C" w:rsidR="000041A1" w:rsidRPr="000041A1" w:rsidDel="004B58D7" w:rsidRDefault="000041A1" w:rsidP="00D5020A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61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</w:pPr>
      <w:del w:id="2462" w:author="Степанова Любовь Борисовна" w:date="2024-10-02T18:36:00Z"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5.</w:delText>
        </w:r>
        <w:r w:rsidR="00B15C17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1. Собственник/Пользователь помещения не должен совершать или допускать каких-либо действий, нарушающих права</w:delText>
        </w:r>
        <w:r w:rsidR="009D5F97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и законные интересы других лиц</w:delText>
        </w:r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. Все Собственники/Пользователи помещений должны регулировать громкость радиоприемников, телевизоров, музыкальных инструментов и других, производящих звуки устройств</w:delText>
        </w:r>
        <w:r w:rsidR="009D5F97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,</w:delText>
        </w:r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таким образом, чтобы это не беспокоило </w:delText>
        </w:r>
        <w:r w:rsidR="009D5F97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иных лиц</w:delText>
        </w:r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</w:delText>
        </w:r>
      </w:del>
    </w:p>
    <w:p w14:paraId="78890BA8" w14:textId="385CCF43" w:rsidR="000041A1" w:rsidRPr="000041A1" w:rsidDel="004B58D7" w:rsidRDefault="000041A1" w:rsidP="003521A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63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</w:pPr>
      <w:del w:id="2464" w:author="Степанова Любовь Борисовна" w:date="2024-10-02T18:36:00Z"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5.</w:delText>
        </w:r>
        <w:r w:rsidR="00B15C17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  <w:r w:rsid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2</w:delText>
        </w:r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Запрещается в помещениях осуществление деятельности, связанной с повышенным шумом, вибрацией, выделением вредных веществ, а также вызывающей повреждение инженерного, санитарно-технического оборудования или другого общего имущества независимо от времени суток. </w:delText>
        </w:r>
      </w:del>
    </w:p>
    <w:p w14:paraId="3C911515" w14:textId="308CB70E" w:rsidR="000041A1" w:rsidRPr="000041A1" w:rsidDel="004B58D7" w:rsidRDefault="000041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65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</w:pPr>
      <w:del w:id="2466" w:author="Степанова Любовь Борисовна" w:date="2024-10-02T18:36:00Z"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5.</w:delText>
        </w:r>
        <w:r w:rsidR="00B15C17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  <w:r w:rsid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3</w:delText>
        </w:r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Взрослые должны обеспечить соблюдение детьми покоя в доме и на придомовой территории, не разрешать игры на лестничных площадках, в подземном паркинге и в </w:delText>
        </w:r>
        <w:r w:rsid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общедомовых </w:delText>
        </w:r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коридорах. </w:delText>
        </w:r>
      </w:del>
    </w:p>
    <w:p w14:paraId="24E29395" w14:textId="18371D32" w:rsidR="000041A1" w:rsidRPr="000041A1" w:rsidDel="004B58D7" w:rsidRDefault="000041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67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</w:pPr>
      <w:commentRangeStart w:id="2468"/>
      <w:del w:id="2469" w:author="Степанова Любовь Борисовна" w:date="2024-10-02T18:36:00Z"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5.</w:delText>
        </w:r>
        <w:r w:rsidR="00B15C17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  <w:r w:rsid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В случаях проведения семейных праздников (свадьбы, дни рождения и т.п.) их шумную часть проводить до 23:00. </w:delText>
        </w:r>
        <w:commentRangeEnd w:id="2468"/>
        <w:r w:rsidR="009061A2" w:rsidDel="004B58D7">
          <w:rPr>
            <w:rStyle w:val="af1"/>
          </w:rPr>
          <w:commentReference w:id="2468"/>
        </w:r>
      </w:del>
    </w:p>
    <w:p w14:paraId="23448383" w14:textId="55EA178E" w:rsidR="000041A1" w:rsidRPr="000041A1" w:rsidDel="004B58D7" w:rsidRDefault="000041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470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</w:pPr>
      <w:del w:id="2471" w:author="Степанова Любовь Борисовна" w:date="2024-10-02T18:36:00Z"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5.</w:delText>
        </w:r>
        <w:r w:rsidR="00B15C17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  <w:r w:rsid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5</w:delText>
        </w:r>
      </w:del>
      <w:ins w:id="2472" w:author="Хайретдинова Галия Динмухаммятовна" w:date="2024-09-09T14:14:00Z">
        <w:del w:id="2473" w:author="Степанова Любовь Борисовна" w:date="2024-10-02T18:36:00Z">
          <w:r w:rsidR="004E3F72"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>4</w:delText>
          </w:r>
        </w:del>
      </w:ins>
      <w:del w:id="2474" w:author="Степанова Любовь Борисовна" w:date="2024-10-02T18:36:00Z"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. Запрещается хранить в помещениях вещества и предметы, загрязняющие воздух, ядовит</w:delText>
        </w:r>
        <w:r w:rsidR="00B15C17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6</w:delText>
        </w:r>
        <w:r w:rsidRPr="000041A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ые, радиоактивные и взрывоопасные вещества. </w:delText>
        </w:r>
      </w:del>
    </w:p>
    <w:p w14:paraId="1675FDE7" w14:textId="262A3668" w:rsidR="000041A1" w:rsidDel="004B58D7" w:rsidRDefault="000041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ins w:id="2475" w:author="Хайретдинова Галия Динмухаммятовна" w:date="2024-09-09T14:15:00Z"/>
          <w:del w:id="2476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  <w:pPrChange w:id="2477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del w:id="2478" w:author="Степанова Любовь Борисовна" w:date="2024-10-02T18:36:00Z">
        <w:r w:rsidRP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5.</w:delText>
        </w:r>
        <w:r w:rsidR="00B15C17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  <w:r w:rsid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6</w:delText>
        </w:r>
      </w:del>
      <w:ins w:id="2479" w:author="Хайретдинова Галия Динмухаммятовна" w:date="2024-09-09T14:14:00Z">
        <w:del w:id="2480" w:author="Степанова Любовь Борисовна" w:date="2024-10-02T18:36:00Z">
          <w:r w:rsidR="004E3F72"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>4</w:delText>
          </w:r>
        </w:del>
      </w:ins>
      <w:del w:id="2481" w:author="Степанова Любовь Борисовна" w:date="2024-10-02T18:36:00Z">
        <w:r w:rsidRP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  <w:r w:rsidR="004E3F72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  <w:r w:rsidRP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Оставлять детские коляски, самокаты, велосипеды и другое личное имущество, в том числе на прилегающей к ЖК территории, за исключением мест, отведенных под хранение в соответствии с Правилами или по решению общего собрания. Движимое взрослое/детское имущество необходимо оставлять/парковать в помещениях колясочных, расположенных </w:delText>
        </w:r>
      </w:del>
      <w:ins w:id="2482" w:author="Хайретдинова Галия Динмухаммятовна" w:date="2024-09-09T14:15:00Z">
        <w:del w:id="2483" w:author="Степанова Любовь Борисовна" w:date="2024-10-02T18:36:00Z">
          <w:r w:rsidR="004E3F72"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возле входа в секции </w:delText>
          </w:r>
        </w:del>
      </w:ins>
      <w:del w:id="2484" w:author="Степанова Любовь Борисовна" w:date="2024-10-02T18:36:00Z">
        <w:r w:rsidRP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в подземном паркинге ЖК на -1 и на -2 </w:delText>
        </w:r>
        <w:commentRangeStart w:id="2485"/>
        <w:commentRangeStart w:id="2486"/>
        <w:r w:rsidRP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этаже</w:delText>
        </w:r>
        <w:commentRangeEnd w:id="2485"/>
        <w:r w:rsidR="009061A2" w:rsidDel="004B58D7">
          <w:rPr>
            <w:rStyle w:val="af1"/>
          </w:rPr>
          <w:commentReference w:id="2485"/>
        </w:r>
        <w:commentRangeEnd w:id="2486"/>
        <w:r w:rsidR="009061A2" w:rsidDel="004B58D7">
          <w:rPr>
            <w:rStyle w:val="af1"/>
          </w:rPr>
          <w:commentReference w:id="2486"/>
        </w:r>
        <w:r w:rsidRPr="004F72B1" w:rsidDel="004B58D7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210FEA5F" w14:textId="735058DD" w:rsidR="004E3F72" w:rsidDel="004B58D7" w:rsidRDefault="004E3F72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ins w:id="2487" w:author="Екатерина Шнайдер" w:date="2024-08-22T22:09:00Z"/>
          <w:del w:id="2488" w:author="Степанова Любовь Борисовна" w:date="2024-10-02T18:36:00Z"/>
          <w:rFonts w:ascii="Times New Roman" w:hAnsi="Times New Roman" w:cs="Times New Roman"/>
          <w:color w:val="000000"/>
          <w:sz w:val="24"/>
          <w:szCs w:val="24"/>
        </w:rPr>
        <w:pPrChange w:id="2489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ins w:id="2490" w:author="Хайретдинова Галия Динмухаммятовна" w:date="2024-09-09T14:16:00Z">
        <w:del w:id="2491" w:author="Степанова Любовь Борисовна" w:date="2024-10-02T18:36:00Z">
          <w:r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5.6.5. Запрещается курение в МОП корпусов, паркинге </w:delText>
          </w:r>
          <w:commentRangeStart w:id="2492"/>
          <w:r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>и</w:delText>
          </w:r>
          <w:commentRangeEnd w:id="2492"/>
          <w:r w:rsidDel="004B58D7">
            <w:rPr>
              <w:rStyle w:val="af1"/>
            </w:rPr>
            <w:commentReference w:id="2492"/>
          </w:r>
          <w:r w:rsidDel="004B58D7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во внутреннем дворе ЖК.</w:delText>
          </w:r>
        </w:del>
      </w:ins>
    </w:p>
    <w:p w14:paraId="5C7648B9" w14:textId="0543C435" w:rsidR="009061A2" w:rsidDel="008710EE" w:rsidRDefault="009061A2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ins w:id="2493" w:author="Екатерина Шнайдер" w:date="2024-08-22T22:09:00Z"/>
          <w:del w:id="2494" w:author="Степанова Любовь Борисовна" w:date="2024-10-04T13:01:00Z"/>
          <w:rFonts w:ascii="Times New Roman" w:hAnsi="Times New Roman" w:cs="Times New Roman"/>
          <w:color w:val="000000"/>
          <w:sz w:val="24"/>
          <w:szCs w:val="24"/>
        </w:rPr>
        <w:pPrChange w:id="2495" w:author="Степанова Любовь Борисовна" w:date="2024-10-04T13:01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</w:p>
    <w:p w14:paraId="22990D8D" w14:textId="4EAC4D76" w:rsidR="0076386C" w:rsidRDefault="0076386C">
      <w:pPr>
        <w:rPr>
          <w:ins w:id="2496" w:author="Степанова Любовь Борисовна" w:date="2024-10-02T13:09:00Z"/>
          <w:rFonts w:ascii="Times New Roman" w:hAnsi="Times New Roman" w:cs="Times New Roman"/>
          <w:color w:val="000000"/>
          <w:sz w:val="24"/>
          <w:szCs w:val="24"/>
        </w:rPr>
      </w:pPr>
      <w:ins w:id="2497" w:author="Степанова Любовь Борисовна" w:date="2024-10-02T13:09:00Z">
        <w:r>
          <w:rPr>
            <w:rFonts w:ascii="Times New Roman" w:hAnsi="Times New Roman" w:cs="Times New Roman"/>
            <w:color w:val="000000"/>
            <w:sz w:val="24"/>
            <w:szCs w:val="24"/>
          </w:rPr>
          <w:br w:type="page"/>
        </w:r>
      </w:ins>
    </w:p>
    <w:p w14:paraId="43248827" w14:textId="67853AE1" w:rsidR="009061A2" w:rsidRPr="004F72B1" w:rsidDel="004D5CBE" w:rsidRDefault="009061A2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498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</w:p>
    <w:p w14:paraId="02D8E534" w14:textId="7D30C930" w:rsidR="000041A1" w:rsidRPr="000041A1" w:rsidDel="004D5CBE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499" w:author="Степанова Любовь Борисовна" w:date="2024-10-02T18:03:00Z"/>
          <w:rFonts w:ascii="Times New Roman" w:hAnsi="Times New Roman" w:cs="Times New Roman"/>
          <w:b/>
          <w:caps/>
          <w:color w:val="000000"/>
          <w:sz w:val="24"/>
          <w:szCs w:val="24"/>
        </w:rPr>
      </w:pPr>
    </w:p>
    <w:p w14:paraId="55DDB031" w14:textId="00605D7B" w:rsidR="000041A1" w:rsidRPr="006B2FA1" w:rsidDel="004D5CBE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500" w:author="Степанова Любовь Борисовна" w:date="2024-10-02T18:03:00Z"/>
          <w:rFonts w:ascii="Times New Roman" w:hAnsi="Times New Roman" w:cs="Times New Roman"/>
          <w:b/>
          <w:color w:val="000000"/>
          <w:sz w:val="24"/>
          <w:szCs w:val="24"/>
        </w:rPr>
      </w:pPr>
      <w:del w:id="2501" w:author="Степанова Любовь Борисовна" w:date="2024-10-02T18:03:00Z">
        <w:r w:rsidRPr="006B2FA1" w:rsidDel="004D5CBE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5.7. О</w:delText>
        </w:r>
        <w:r w:rsidR="00B15C17" w:rsidRPr="006B2FA1" w:rsidDel="004D5CBE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бщие правила безопасности и ресурсосбережения</w:delText>
        </w:r>
      </w:del>
    </w:p>
    <w:p w14:paraId="34BD1967" w14:textId="65451226" w:rsidR="000041A1" w:rsidRPr="000041A1" w:rsidDel="004D5CBE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502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03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5.7.1. Каждый Собственник/Пользователь должен заботиться о том, чтобы доступ в дом посторонним был закрыт. Двери в подземный паркинг и в подъезд (секцию) следует всегда держать закрытыми. </w:delText>
        </w:r>
      </w:del>
    </w:p>
    <w:p w14:paraId="5584477A" w14:textId="1C4C38D6" w:rsidR="000041A1" w:rsidRPr="000041A1" w:rsidDel="004D5CBE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504" w:author="Степанова Любовь Борисовна" w:date="2024-10-02T18:03:00Z"/>
          <w:rFonts w:ascii="Times New Roman" w:hAnsi="Times New Roman" w:cs="Times New Roman"/>
          <w:b/>
          <w:bCs/>
          <w:color w:val="000000"/>
          <w:sz w:val="24"/>
          <w:szCs w:val="24"/>
        </w:rPr>
      </w:pPr>
      <w:del w:id="2505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5.7.2. </w:delText>
        </w:r>
        <w:r w:rsidRPr="006B2FA1" w:rsidDel="004D5CBE">
          <w:rPr>
            <w:rFonts w:ascii="Times New Roman" w:hAnsi="Times New Roman" w:cs="Times New Roman"/>
            <w:bCs/>
            <w:color w:val="000000"/>
            <w:sz w:val="24"/>
            <w:szCs w:val="24"/>
          </w:rPr>
          <w:delText xml:space="preserve">Правила пожарной безопасности: </w:delText>
        </w:r>
      </w:del>
    </w:p>
    <w:p w14:paraId="4EB702F7" w14:textId="693BEBAC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06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07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не пользоваться неисправными розетками, выключателями, не соединять провода между собой скруткой; </w:delText>
        </w:r>
      </w:del>
    </w:p>
    <w:p w14:paraId="5DF989EE" w14:textId="6762EE31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08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09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не перегружать электросеть, не включать одновременно несколько электрических приборов, суммарная мощность которых превышает возможности электросети; </w:delText>
        </w:r>
      </w:del>
    </w:p>
    <w:p w14:paraId="492D653F" w14:textId="3A3AE3B5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10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11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не оставлять электробытовые приборы без присмотра во включенном состоянии, а также не поручайте надзор за ними детям - во избежание возникновения непредсказуемых ситуаций; </w:delText>
        </w:r>
      </w:del>
    </w:p>
    <w:p w14:paraId="6D921067" w14:textId="6699C261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12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13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включать электроприборы в сеть с нестабильным напряжением только через стабилизатор; </w:delText>
        </w:r>
      </w:del>
    </w:p>
    <w:p w14:paraId="178C3C8D" w14:textId="5AE95D69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14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15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не устанавливать электроприборы вблизи приборов отопления, в мебельную стенку, где они плохо охлаждается; </w:delText>
        </w:r>
      </w:del>
    </w:p>
    <w:p w14:paraId="79FBADE2" w14:textId="44B1CBE3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16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17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не поручать ремонт электроприборов не специалистам; </w:delText>
        </w:r>
      </w:del>
    </w:p>
    <w:p w14:paraId="474AADF0" w14:textId="15A7A0BD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18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19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после каждого отключения электроприборов вилку шнура вынимать из розетки; </w:delText>
        </w:r>
      </w:del>
    </w:p>
    <w:p w14:paraId="16FFAD54" w14:textId="14759B2C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20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21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не оставлять электроприборы без присмотра во включенном состоянии; </w:delText>
        </w:r>
      </w:del>
    </w:p>
    <w:p w14:paraId="69A91A86" w14:textId="566A59A7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22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23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изучить места расположения внутренних пожарных кранов, действие дымовых люков систем дымоудаления и порядок их пуска при пожаре; </w:delText>
        </w:r>
      </w:del>
    </w:p>
    <w:p w14:paraId="176B6A90" w14:textId="629E07A1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24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25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не разрешать детям без надобности пользоваться кнопками дистанционного привода пожарных насосов и систем дымоудаления; </w:delText>
        </w:r>
      </w:del>
    </w:p>
    <w:p w14:paraId="547BF3A6" w14:textId="4B955F39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26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27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• беречь пожарные извещатели, расположенные на потолке или стене коридора каждой квартиры, не производить их разборку, не забеливать и не закрывать их антресолями, не занавешивать шторами; (если в одной квартире поврежден извещатель или его проводка, то на всем этаже система дымоудаления не сработает в автоматическом режиме). </w:delText>
        </w:r>
      </w:del>
    </w:p>
    <w:p w14:paraId="323F015F" w14:textId="1D1E8F12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28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29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исключить сброс мусора в лифтовые шахты и шахты дымоудаления; </w:delText>
        </w:r>
      </w:del>
    </w:p>
    <w:p w14:paraId="362459BA" w14:textId="59741C6E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30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31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при обнаружении неисправности систем противопожарной защиты (пожарных кранов, пожарных извещателей, люков дымоудаления) своевременно информировать УК; </w:delText>
        </w:r>
      </w:del>
    </w:p>
    <w:p w14:paraId="2B930199" w14:textId="074D2445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32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33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пожароопасные или легковоспламеняющиеся вещества запрещено хранить в </w:delText>
        </w:r>
        <w:r w:rsidR="007F0554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омещениях; </w:delText>
        </w:r>
      </w:del>
    </w:p>
    <w:p w14:paraId="41B119EE" w14:textId="6A2CE023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34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35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средства и инструменты противопожарной безопасности должны быть всегда доступны; </w:delText>
        </w:r>
      </w:del>
    </w:p>
    <w:p w14:paraId="423CA703" w14:textId="65D4C242" w:rsidR="000041A1" w:rsidRP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36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37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парковка транспортных средств с двигателем внутреннего сгорания, таких как, например, мотоциклы, мопеды и мотовелосипеды, как в доме, так и в непосредственной близости от входа в </w:delText>
        </w:r>
        <w:r w:rsidR="007F0554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>ЖК</w:delText>
        </w:r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, запрещена; </w:delText>
        </w:r>
      </w:del>
    </w:p>
    <w:p w14:paraId="2BDFF8FB" w14:textId="145DF160" w:rsidR="000041A1" w:rsidDel="004D5CBE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ins w:id="2538" w:author="Хайретдинова Галия Динмухаммятовна" w:date="2024-09-09T14:30:00Z"/>
          <w:del w:id="2539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40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>• по причинам противопожарной безопасности запрещено хранить в помещениях общего пользования</w:delText>
        </w:r>
        <w:r w:rsidR="007F0554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>корпусов и подземного паркинга любые предметы, захламляющие такие помещения</w:delText>
        </w:r>
      </w:del>
      <w:ins w:id="2541" w:author="Хайретдинова Галия Динмухаммятовна" w:date="2024-09-09T14:29:00Z">
        <w:del w:id="2542" w:author="Степанова Любовь Борисовна" w:date="2024-10-02T18:03:00Z">
          <w:r w:rsidR="00027887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>;</w:delText>
          </w:r>
        </w:del>
      </w:ins>
      <w:del w:id="2543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</w:p>
    <w:p w14:paraId="14408C3A" w14:textId="7301A7EB" w:rsidR="00027887" w:rsidRPr="000041A1" w:rsidDel="004D5CBE" w:rsidRDefault="00027887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544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</w:p>
    <w:p w14:paraId="34DAE390" w14:textId="0E559D39" w:rsidR="00027887" w:rsidDel="004D5CBE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2545" w:author="Хайретдинова Галия Динмухаммятовна" w:date="2024-09-09T14:30:00Z"/>
          <w:del w:id="2546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47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>• Р</w:delText>
        </w:r>
      </w:del>
      <w:ins w:id="2548" w:author="Хайретдинова Галия Динмухаммятовна" w:date="2024-09-09T14:28:00Z">
        <w:del w:id="2549" w:author="Степанова Любовь Борисовна" w:date="2024-10-02T18:03:00Z">
          <w:r w:rsidR="00027887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>р</w:delText>
          </w:r>
        </w:del>
      </w:ins>
      <w:del w:id="2550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азводить огонь в местах общего пользования и на придомовой территории </w:delText>
        </w:r>
        <w:commentRangeStart w:id="2551"/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>запрещено</w:delText>
        </w:r>
        <w:commentRangeEnd w:id="2551"/>
        <w:r w:rsidR="009061A2" w:rsidDel="004D5CBE">
          <w:rPr>
            <w:rStyle w:val="af1"/>
          </w:rPr>
          <w:commentReference w:id="2551"/>
        </w:r>
      </w:del>
      <w:ins w:id="2552" w:author="Хайретдинова Галия Динмухаммятовна" w:date="2024-09-09T14:29:00Z">
        <w:del w:id="2553" w:author="Степанова Любовь Борисовна" w:date="2024-10-02T18:03:00Z">
          <w:r w:rsidR="00027887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>;</w:delText>
          </w:r>
        </w:del>
      </w:ins>
    </w:p>
    <w:p w14:paraId="34694032" w14:textId="35A72951" w:rsidR="00027887" w:rsidRPr="00027887" w:rsidDel="004D5CBE" w:rsidRDefault="00027887">
      <w:pPr>
        <w:pStyle w:val="a7"/>
        <w:numPr>
          <w:ilvl w:val="0"/>
          <w:numId w:val="72"/>
        </w:numPr>
        <w:autoSpaceDE w:val="0"/>
        <w:autoSpaceDN w:val="0"/>
        <w:adjustRightInd w:val="0"/>
        <w:spacing w:after="0" w:line="240" w:lineRule="auto"/>
        <w:ind w:left="0" w:firstLine="360"/>
        <w:jc w:val="both"/>
        <w:rPr>
          <w:ins w:id="2554" w:author="Хайретдинова Галия Динмухаммятовна" w:date="2024-09-09T14:29:00Z"/>
          <w:del w:id="2555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  <w:rPrChange w:id="2556" w:author="Хайретдинова Галия Динмухаммятовна" w:date="2024-09-09T14:30:00Z">
            <w:rPr>
              <w:ins w:id="2557" w:author="Хайретдинова Галия Динмухаммятовна" w:date="2024-09-09T14:29:00Z"/>
              <w:del w:id="2558" w:author="Степанова Любовь Борисовна" w:date="2024-10-02T18:03:00Z"/>
            </w:rPr>
          </w:rPrChange>
        </w:rPr>
        <w:pPrChange w:id="2559" w:author="Хайретдинова Галия Динмухаммятовна" w:date="2024-09-09T14:30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ins w:id="2560" w:author="Хайретдинова Галия Динмухаммятовна" w:date="2024-09-09T14:38:00Z">
        <w:del w:id="2561" w:author="Степанова Любовь Борисовна" w:date="2024-10-02T18:03:00Z">
          <w:r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>устанавливать розет</w:delText>
          </w:r>
          <w:r w:rsidRPr="00027887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>к</w:delText>
          </w:r>
          <w:r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>и и (или) зарядные</w:delText>
          </w:r>
          <w:r w:rsidRPr="00027887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устройств</w:delText>
          </w:r>
        </w:del>
      </w:ins>
      <w:ins w:id="2562" w:author="Хайретдинова Галия Динмухаммятовна" w:date="2024-09-09T14:39:00Z">
        <w:del w:id="2563" w:author="Степанова Любовь Борисовна" w:date="2024-10-02T18:03:00Z">
          <w:r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>а</w:delText>
          </w:r>
        </w:del>
      </w:ins>
      <w:ins w:id="2564" w:author="Хайретдинова Галия Динмухаммятовна" w:date="2024-09-09T14:38:00Z">
        <w:del w:id="2565" w:author="Степанова Любовь Борисовна" w:date="2024-10-02T18:03:00Z">
          <w:r w:rsidRPr="00027887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в пределах своего машино-места, путем прокладки кабельной линии от квартирного ИПУ, или вводно-распределительного устройства (ВРУ) в пределах выделенной дополнительной мощности, при условии организации индивидуального учета потребляемой электрической энергии</w:delText>
          </w:r>
        </w:del>
      </w:ins>
      <w:ins w:id="2566" w:author="Хайретдинова Галия Динмухаммятовна" w:date="2024-09-09T14:39:00Z">
        <w:del w:id="2567" w:author="Степанова Любовь Борисовна" w:date="2024-10-02T18:03:00Z">
          <w:r w:rsidR="00172485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, </w:delText>
          </w:r>
        </w:del>
      </w:ins>
      <w:ins w:id="2568" w:author="Хайретдинова Галия Динмухаммятовна" w:date="2024-09-09T14:31:00Z">
        <w:del w:id="2569" w:author="Степанова Любовь Борисовна" w:date="2024-10-02T18:03:00Z">
          <w:r w:rsidRPr="00027887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с учетом требований, установленных действующим законодательством, технической </w:delText>
          </w:r>
          <w:commentRangeStart w:id="2570"/>
          <w:r w:rsidRPr="00027887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>документацией</w:delText>
          </w:r>
        </w:del>
      </w:ins>
      <w:commentRangeEnd w:id="2570"/>
      <w:ins w:id="2571" w:author="Хайретдинова Галия Динмухаммятовна" w:date="2024-09-09T14:50:00Z">
        <w:del w:id="2572" w:author="Степанова Любовь Борисовна" w:date="2024-10-02T18:03:00Z">
          <w:r w:rsidR="00A94D9F" w:rsidDel="004D5CBE">
            <w:rPr>
              <w:rStyle w:val="af1"/>
            </w:rPr>
            <w:commentReference w:id="2570"/>
          </w:r>
        </w:del>
      </w:ins>
      <w:ins w:id="2573" w:author="Хайретдинова Галия Динмухаммятовна" w:date="2024-09-09T14:31:00Z">
        <w:del w:id="2574" w:author="Степанова Любовь Борисовна" w:date="2024-10-02T18:03:00Z">
          <w:r w:rsidRPr="00027887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на многоквартирный дом</w:delText>
          </w:r>
        </w:del>
      </w:ins>
      <w:ins w:id="2575" w:author="Хайретдинова Галия Динмухаммятовна" w:date="2024-09-09T14:39:00Z">
        <w:del w:id="2576" w:author="Степанова Любовь Борисовна" w:date="2024-10-02T18:03:00Z">
          <w:r w:rsidR="00A94D9F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>,</w:delText>
          </w:r>
        </w:del>
      </w:ins>
      <w:ins w:id="2577" w:author="Хайретдинова Галия Динмухаммятовна" w:date="2024-09-09T14:31:00Z">
        <w:del w:id="2578" w:author="Степанова Любовь Борисовна" w:date="2024-10-02T18:03:00Z">
          <w:r w:rsidRPr="00027887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при наличии согл</w:delText>
          </w:r>
          <w:r w:rsidR="00A94D9F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>асования управляющей организацией, при условии утверждения данного вопроса на общем собрании собственников ЖК</w:delText>
          </w:r>
          <w:r w:rsidRPr="00027887" w:rsidDel="004D5CBE">
            <w:rPr>
              <w:rFonts w:ascii="Times New Roman" w:hAnsi="Times New Roman" w:cs="Times New Roman"/>
              <w:color w:val="000000"/>
              <w:sz w:val="24"/>
              <w:szCs w:val="24"/>
            </w:rPr>
            <w:delText>.</w:delText>
          </w:r>
        </w:del>
      </w:ins>
    </w:p>
    <w:p w14:paraId="4A5F7552" w14:textId="46D8D7EC" w:rsidR="000041A1" w:rsidRPr="00027887" w:rsidDel="004D5CBE" w:rsidRDefault="000041A1">
      <w:pPr>
        <w:pStyle w:val="a7"/>
        <w:autoSpaceDE w:val="0"/>
        <w:autoSpaceDN w:val="0"/>
        <w:adjustRightInd w:val="0"/>
        <w:spacing w:after="0" w:line="240" w:lineRule="auto"/>
        <w:jc w:val="both"/>
        <w:rPr>
          <w:ins w:id="2579" w:author="Хайретдинова Галия Динмухаммятовна" w:date="2024-09-09T14:29:00Z"/>
          <w:del w:id="2580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  <w:rPrChange w:id="2581" w:author="Хайретдинова Галия Динмухаммятовна" w:date="2024-09-09T14:30:00Z">
            <w:rPr>
              <w:ins w:id="2582" w:author="Хайретдинова Галия Динмухаммятовна" w:date="2024-09-09T14:29:00Z"/>
              <w:del w:id="2583" w:author="Степанова Любовь Борисовна" w:date="2024-10-02T18:03:00Z"/>
            </w:rPr>
          </w:rPrChange>
        </w:rPr>
        <w:pPrChange w:id="2584" w:author="Хайретдинова Галия Динмухаммятовна" w:date="2024-09-09T14:30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del w:id="2585" w:author="Степанова Любовь Борисовна" w:date="2024-10-02T18:03:00Z">
        <w:r w:rsidRPr="00027887" w:rsidDel="004D5CBE">
          <w:rPr>
            <w:rFonts w:ascii="Times New Roman" w:hAnsi="Times New Roman" w:cs="Times New Roman"/>
            <w:color w:val="000000"/>
            <w:sz w:val="24"/>
            <w:szCs w:val="24"/>
            <w:rPrChange w:id="2586" w:author="Хайретдинова Галия Динмухаммятовна" w:date="2024-09-09T14:30:00Z">
              <w:rPr/>
            </w:rPrChange>
          </w:rPr>
          <w:delText xml:space="preserve">. </w:delText>
        </w:r>
      </w:del>
    </w:p>
    <w:p w14:paraId="5AE9B659" w14:textId="07E04D8F" w:rsidR="00027887" w:rsidRPr="000041A1" w:rsidDel="004D5CBE" w:rsidRDefault="00027887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587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</w:p>
    <w:p w14:paraId="4B24B736" w14:textId="64D2D85C" w:rsidR="000041A1" w:rsidRPr="000041A1" w:rsidDel="004D5CBE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588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89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5.7.</w:delText>
        </w:r>
        <w:r w:rsidR="00B15C17" w:rsidDel="004D5CBE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>3</w:delText>
        </w:r>
        <w:r w:rsidRPr="000041A1" w:rsidDel="004D5CBE">
          <w:rPr>
            <w:rFonts w:ascii="Times New Roman" w:hAnsi="Times New Roman" w:cs="Times New Roman"/>
            <w:b/>
            <w:color w:val="000000"/>
            <w:sz w:val="24"/>
            <w:szCs w:val="24"/>
          </w:rPr>
          <w:delText xml:space="preserve">. </w:delText>
        </w:r>
        <w:r w:rsidRPr="000041A1" w:rsidDel="004D5CBE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Правила электрической безопасности: </w:delText>
        </w:r>
      </w:del>
    </w:p>
    <w:p w14:paraId="307A412B" w14:textId="0E04BACF" w:rsidR="000041A1" w:rsidRPr="000041A1" w:rsidDel="004D5CBE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590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91" w:author="Степанова Любовь Борисовна" w:date="2024-10-02T18:03:00Z"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Необходимо обеспечивать своевременное периодическое проведение с помощью специалистов профилактических осмотров и планово-предупредительных ремонтов систем электроснабжения </w:delText>
        </w:r>
        <w:r w:rsidR="007F0554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омещения. </w:delText>
        </w:r>
      </w:del>
    </w:p>
    <w:p w14:paraId="5D22ED07" w14:textId="0FDE8AF3" w:rsidR="000041A1" w:rsidRPr="000041A1" w:rsidDel="004D5CBE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592" w:author="Степанова Любовь Борисовна" w:date="2024-10-02T18:03:00Z"/>
          <w:rFonts w:ascii="Times New Roman" w:hAnsi="Times New Roman" w:cs="Times New Roman"/>
          <w:color w:val="000000"/>
          <w:sz w:val="24"/>
          <w:szCs w:val="24"/>
        </w:rPr>
      </w:pPr>
      <w:del w:id="2593" w:author="Степанова Любовь Борисовна" w:date="2024-10-02T18:03:00Z">
        <w:r w:rsidRPr="00B27EC4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</w:delText>
        </w:r>
        <w:r w:rsidRPr="006B2FA1" w:rsidDel="004D5CBE">
          <w:rPr>
            <w:rFonts w:ascii="Times New Roman" w:hAnsi="Times New Roman" w:cs="Times New Roman"/>
            <w:bCs/>
            <w:color w:val="000000"/>
            <w:sz w:val="24"/>
            <w:szCs w:val="24"/>
          </w:rPr>
          <w:delText>Не допускается</w:delText>
        </w:r>
        <w:r w:rsidRPr="000041A1" w:rsidDel="004D5CBE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: использование оголенной проводки и незакрепленных проводов; загрузка систем электроснабжения, суммарная мощность которых превышает мощность электросистем данной квартиры; перегрузку электросети включением одновременно несколько электрических приборов. </w:delText>
        </w:r>
      </w:del>
    </w:p>
    <w:p w14:paraId="1FEC20A7" w14:textId="53A33584" w:rsidR="000041A1" w:rsidRPr="000041A1" w:rsidDel="004D5CBE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594" w:author="Степанова Любовь Борисовна" w:date="2024-10-02T18:03:00Z"/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7E91246" w14:textId="34C35180" w:rsidR="000041A1" w:rsidRPr="000041A1" w:rsidDel="0065007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595" w:author="Степанова Любовь Борисовна" w:date="2024-10-02T12:52:00Z"/>
          <w:rFonts w:ascii="Times New Roman" w:hAnsi="Times New Roman" w:cs="Times New Roman"/>
          <w:b/>
          <w:bCs/>
          <w:color w:val="000000"/>
          <w:sz w:val="24"/>
          <w:szCs w:val="24"/>
        </w:rPr>
      </w:pPr>
      <w:del w:id="2596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6. РЕМОНТНО-СТРОИТЕЛЬНЫЕ РАБОТЫ В ПОМЕЩЕНИЯХ</w:delText>
        </w:r>
        <w:r w:rsidR="007F0554" w:rsidDel="00094B94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 </w:delText>
        </w:r>
        <w:r w:rsidRPr="000041A1" w:rsidDel="00094B94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СОБСТВЕННИКОВ</w:delText>
        </w:r>
      </w:del>
      <w:del w:id="2597" w:author="Степанова Любовь Борисовна" w:date="2024-10-02T12:52:00Z">
        <w:r w:rsidRPr="000041A1" w:rsidDel="00650074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 И ПОЛЬЗОВАТЕЛЕЙ</w:delText>
        </w:r>
      </w:del>
    </w:p>
    <w:p w14:paraId="236EE28B" w14:textId="441A7E68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598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</w:p>
    <w:p w14:paraId="6FF5C389" w14:textId="536CE9A2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599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00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6.1. Перед началом ремонтно-строительных работ Собственник </w:delText>
        </w:r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омещения, в котором планируется выполнение работ информирует привлеченного подрядчика о положениях настоящих Правил. Контроль за соблюдением подрядчиком Правил возлагается на собственника помещения, в случае отступления (нарушения) Правил, собственник обязан принять меры по предотвращения нарушений. Ответственность за нарушение Правил подрядчиками возлагается на </w:delText>
        </w:r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С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обственника </w:delText>
        </w:r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омещения. </w:delText>
        </w:r>
      </w:del>
    </w:p>
    <w:p w14:paraId="425B6531" w14:textId="3A3A8142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01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02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6.2. В УК </w:delText>
        </w:r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необходимо 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предоставить заявку на оказание дополнительных услуг по: </w:delText>
        </w:r>
      </w:del>
    </w:p>
    <w:p w14:paraId="4745DD8B" w14:textId="5FE35B54" w:rsidR="000041A1" w:rsidRPr="000041A1" w:rsidDel="00094B94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603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04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отключению общих коммуникаций (стояков отопления, ХВС, ГВС, этажных щитов электроснабжения); </w:delText>
        </w:r>
      </w:del>
    </w:p>
    <w:p w14:paraId="5E51080B" w14:textId="45D43343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05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06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подключению к общим коммуникациям (к стоякам отопления, ХВС, ГВС, этажным щитам электроснабжения); </w:delText>
        </w:r>
      </w:del>
    </w:p>
    <w:p w14:paraId="65AE7313" w14:textId="78BF5F7D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07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</w:p>
    <w:p w14:paraId="70817B03" w14:textId="28D3D198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08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09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3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</w:delText>
        </w:r>
        <w:r w:rsidRPr="000041A1" w:rsidDel="00094B94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Запрещается при проведении ремонтно-строительных работ:</w:delText>
        </w:r>
      </w:del>
    </w:p>
    <w:p w14:paraId="32591D7F" w14:textId="611C7661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10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</w:p>
    <w:p w14:paraId="1FCD7146" w14:textId="42E1B9D2" w:rsidR="000041A1" w:rsidRPr="006B2FA1" w:rsidDel="00094B94" w:rsidRDefault="000041A1" w:rsidP="00CF7BEC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611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12" w:author="Степанова Любовь Борисовна" w:date="2024-10-04T13:02:00Z">
        <w:r w:rsidRPr="006B2F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Выполнять работы, не предусмотренные техническими условиями, другими разрешениями, проектом; </w:delText>
        </w:r>
      </w:del>
    </w:p>
    <w:p w14:paraId="277F3FA1" w14:textId="3C15E675" w:rsidR="000041A1" w:rsidRPr="000041A1" w:rsidDel="00094B94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613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14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Использование лифтов для перемещения газовых баллонов и легковоспламеняющихся жидкостей; </w:delText>
        </w:r>
      </w:del>
    </w:p>
    <w:p w14:paraId="57B8DBFA" w14:textId="3A681BBF" w:rsidR="000041A1" w:rsidRPr="000041A1" w:rsidDel="00094B94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615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16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Увеличение мощности отопительных приборов, монтаж и замена запорно-регулирующей арматуры без согласования с УК; </w:delText>
        </w:r>
      </w:del>
    </w:p>
    <w:p w14:paraId="69DBF383" w14:textId="7AB7EE0B" w:rsidR="000041A1" w:rsidRPr="000041A1" w:rsidDel="00094B94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617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18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Проведение санитарно-технических работ на неотключённых стояках отопления, горячего и холодного водоснабжения, канализации. Заявка на отключение стояков должна быть подана в УК за 24 часа до начала производства работ; </w:delText>
        </w:r>
      </w:del>
    </w:p>
    <w:p w14:paraId="3619E5CC" w14:textId="7FE5F063" w:rsidR="000041A1" w:rsidRPr="000041A1" w:rsidDel="00094B94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619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20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Демонтаж, перенос из проектного положения и отключение датчиков пожарной сигнализации; </w:delText>
        </w:r>
      </w:del>
    </w:p>
    <w:p w14:paraId="1A918A98" w14:textId="5085B5C8" w:rsidR="000041A1" w:rsidRPr="000041A1" w:rsidDel="00094B94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621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22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Хранение газовых баллонов и легковоспламеняющихся жидкостей; </w:delText>
        </w:r>
      </w:del>
    </w:p>
    <w:p w14:paraId="5C7EA7A2" w14:textId="528CBD3E" w:rsidR="000041A1" w:rsidRPr="000041A1" w:rsidDel="00094B94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623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24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Загромождение и загрязнение строительными материалами и отходами помещений общего пользования; </w:delText>
        </w:r>
      </w:del>
    </w:p>
    <w:p w14:paraId="01F1D775" w14:textId="61D72CEE" w:rsidR="000041A1" w:rsidRPr="000041A1" w:rsidDel="00094B94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625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26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Применение оборудования и инструментов, вызывающих превышение нормативно допустимого шума и вибрации; </w:delText>
        </w:r>
      </w:del>
    </w:p>
    <w:p w14:paraId="35E362AB" w14:textId="5720F3C5" w:rsidR="000041A1" w:rsidRPr="000041A1" w:rsidDel="00094B94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627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28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Сливать в системы канализации жидкие отходы, содержащие остатки цемента, асбеста, мела и иных веществ, способных вызвать засорение систем канализации. Такие отходы подлежат вывозу в порядке, предусмотренном для вывоза строительных отходов и мусора; </w:delText>
        </w:r>
      </w:del>
    </w:p>
    <w:p w14:paraId="6F4D18AE" w14:textId="025DFE1D" w:rsidR="000041A1" w:rsidRPr="000041A1" w:rsidDel="00094B94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2629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30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Доступ работников (исполнителей), выполняющих работы в </w:delText>
        </w:r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омещении Собственника в технические помещения. При необходимости, допуск их в технические и служебные помещения осуществляется только в сопровождении представителей УК. </w:delText>
        </w:r>
      </w:del>
    </w:p>
    <w:p w14:paraId="7BB8C4E4" w14:textId="38F49ECD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31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32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Самостоятельное отключение общих коммуникаций, а также подключение к общим коммуникациям. </w:delText>
        </w:r>
      </w:del>
    </w:p>
    <w:p w14:paraId="7A665E6E" w14:textId="73345C3F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33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commentRangeStart w:id="2634"/>
      <w:del w:id="2635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4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Строительные и ремонтные работы, создающие повышенный шум разрешено проводить с 09.00 до 19.00 в рабочие </w:delText>
        </w:r>
      </w:del>
      <w:ins w:id="2636" w:author="Хайретдинова Галия Динмухаммятовна" w:date="2024-09-09T14:52:00Z">
        <w:del w:id="2637" w:author="Степанова Любовь Борисовна" w:date="2024-10-04T13:02:00Z">
          <w:r w:rsidR="00A94D9F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>будние</w:delText>
          </w:r>
          <w:r w:rsidR="00A94D9F" w:rsidRPr="000041A1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</w:delText>
          </w:r>
        </w:del>
      </w:ins>
      <w:del w:id="2638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дни</w:delText>
        </w:r>
      </w:del>
      <w:ins w:id="2639" w:author="Хайретдинова Галия Динмухаммятовна" w:date="2024-09-09T14:52:00Z">
        <w:del w:id="2640" w:author="Степанова Любовь Борисовна" w:date="2024-10-04T13:02:00Z">
          <w:r w:rsidR="00A94D9F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>, в субботу</w:delText>
          </w:r>
        </w:del>
      </w:ins>
      <w:del w:id="2641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Тихий час – ежедневно с 13:00 до 15:00 ч. </w:delText>
        </w:r>
        <w:commentRangeEnd w:id="2634"/>
        <w:r w:rsidR="00FD00BB" w:rsidDel="00094B94">
          <w:rPr>
            <w:rStyle w:val="af1"/>
          </w:rPr>
          <w:commentReference w:id="2634"/>
        </w:r>
      </w:del>
      <w:ins w:id="2642" w:author="Хайретдинова Галия Динмухаммятовна" w:date="2024-09-09T14:53:00Z">
        <w:del w:id="2643" w:author="Степанова Любовь Борисовна" w:date="2024-10-04T13:02:00Z">
          <w:r w:rsidR="00A94D9F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Данные работы запрещено проводить в воскресенье и в </w:delText>
          </w:r>
          <w:commentRangeStart w:id="2644"/>
          <w:r w:rsidR="00A94D9F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>праздничные</w:delText>
          </w:r>
          <w:commentRangeEnd w:id="2644"/>
          <w:r w:rsidR="00A94D9F" w:rsidDel="00094B94">
            <w:rPr>
              <w:rStyle w:val="af1"/>
            </w:rPr>
            <w:commentReference w:id="2644"/>
          </w:r>
          <w:r w:rsidR="00A94D9F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дни.</w:delText>
          </w:r>
        </w:del>
      </w:ins>
    </w:p>
    <w:p w14:paraId="444188B0" w14:textId="056F9817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45" w:author="Степанова Любовь Борисовна" w:date="2024-10-04T13:02:00Z"/>
          <w:rFonts w:ascii="Times New Roman" w:hAnsi="Times New Roman" w:cs="Times New Roman"/>
          <w:b/>
          <w:bCs/>
          <w:color w:val="000000"/>
          <w:sz w:val="24"/>
          <w:szCs w:val="24"/>
        </w:rPr>
      </w:pPr>
      <w:del w:id="2646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  <w:commentRangeStart w:id="2647"/>
        <w:commentRangeStart w:id="2648"/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5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. В случае необходимости проведения работ, выполняемых с повышенным уровнем шума, сверх указанного времени, в выходные и праздничные, Собственникам необходимо заручиться согласием соседей.</w:delText>
        </w:r>
        <w:commentRangeEnd w:id="2647"/>
        <w:r w:rsidR="00FD00BB" w:rsidDel="00094B94">
          <w:rPr>
            <w:rStyle w:val="af1"/>
          </w:rPr>
          <w:commentReference w:id="2647"/>
        </w:r>
        <w:commentRangeEnd w:id="2648"/>
        <w:r w:rsidR="00A94D9F" w:rsidDel="00094B94">
          <w:rPr>
            <w:rStyle w:val="af1"/>
          </w:rPr>
          <w:commentReference w:id="2648"/>
        </w:r>
      </w:del>
    </w:p>
    <w:p w14:paraId="2125A2FA" w14:textId="6728B9D9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49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50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</w:del>
      <w:ins w:id="2651" w:author="Хайретдинова Галия Динмухаммятовна" w:date="2024-09-09T14:54:00Z">
        <w:del w:id="2652" w:author="Степанова Любовь Борисовна" w:date="2024-10-04T13:02:00Z">
          <w:r w:rsidR="00A94D9F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>5</w:delText>
          </w:r>
        </w:del>
      </w:ins>
      <w:del w:id="2653" w:author="Степанова Любовь Борисовна" w:date="2024-10-04T13:02:00Z"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6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Спуск строительных отходов и мусора осуществляется строго в специальной упаковке, не допускающей загрязнения помещений общего пользования и территории, повреждение поверхностей конструктивных элементов помещений общего пользования. Запрещается складирование мусора и строительных отходов на территории ЖК вне специально отведённых мест. </w:delText>
        </w:r>
      </w:del>
    </w:p>
    <w:p w14:paraId="3BEA1EE5" w14:textId="67BED7A9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54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55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</w:del>
      <w:ins w:id="2656" w:author="Хайретдинова Галия Динмухаммятовна" w:date="2024-09-09T14:54:00Z">
        <w:del w:id="2657" w:author="Степанова Любовь Борисовна" w:date="2024-10-04T13:02:00Z">
          <w:r w:rsidR="00A94D9F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>6</w:delText>
          </w:r>
        </w:del>
      </w:ins>
      <w:del w:id="2658" w:author="Степанова Любовь Борисовна" w:date="2024-10-04T13:02:00Z"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7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При осуществлении подъема материалов и оборудования к помещению и спуска строительных отходов и мусора по лестнице Собственник обязан обеспечить беспрепятственный и безопасный проход по лестнице других Собственников/Пользователей. </w:delText>
        </w:r>
      </w:del>
    </w:p>
    <w:p w14:paraId="1FB01B5F" w14:textId="1AE43B2A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59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60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</w:del>
      <w:ins w:id="2661" w:author="Хайретдинова Галия Динмухаммятовна" w:date="2024-09-09T14:54:00Z">
        <w:del w:id="2662" w:author="Степанова Любовь Борисовна" w:date="2024-10-04T13:02:00Z">
          <w:r w:rsidR="00A94D9F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>7</w:delText>
          </w:r>
        </w:del>
      </w:ins>
      <w:del w:id="2663" w:author="Степанова Любовь Борисовна" w:date="2024-10-04T13:02:00Z"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8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В случае необходимости перемещения грузов, способных нанести повреждения поверхностям помещений общего пользования (полы, стены, в т.ч. покрытия пола и стен лифта), эти поверхности предварительно должны быть защищены Собственником (Пользователем) вспомогательными материалами (ДВП, картон, фанера и т.п.). </w:delText>
        </w:r>
      </w:del>
    </w:p>
    <w:p w14:paraId="4216DFBB" w14:textId="07E9E158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64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65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</w:del>
      <w:ins w:id="2666" w:author="Хайретдинова Галия Динмухаммятовна" w:date="2024-09-09T14:55:00Z">
        <w:del w:id="2667" w:author="Степанова Любовь Борисовна" w:date="2024-10-04T13:02:00Z">
          <w:r w:rsidR="00A94D9F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>8</w:delText>
          </w:r>
        </w:del>
      </w:ins>
      <w:del w:id="2668" w:author="Степанова Любовь Борисовна" w:date="2024-10-04T13:02:00Z"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9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После окончания подъема материалов и оборудования, а также спуска помещений общего пользования и лифта строительных отходов и мусора, Собственник (Пользователь) обязан в течение 30 минут произвести уборку помещений общего пользования и лифта (очистить от мусора). </w:delText>
        </w:r>
      </w:del>
    </w:p>
    <w:p w14:paraId="0291E912" w14:textId="68E7F0C9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69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70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6.</w:delText>
        </w:r>
      </w:del>
      <w:ins w:id="2671" w:author="Хайретдинова Галия Динмухаммятовна" w:date="2024-09-09T14:55:00Z">
        <w:del w:id="2672" w:author="Степанова Любовь Борисовна" w:date="2024-10-04T13:02:00Z">
          <w:r w:rsidR="00A94D9F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>9</w:delText>
          </w:r>
        </w:del>
      </w:ins>
      <w:del w:id="2673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1</w:delText>
        </w:r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0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Работы, связанные с переоборудованием помещения, затрагивающие инженерные системы и строительные конструкции, должны выполняться квалифицированными работниками организации, имеющей лицензию на право проведения данного вида работ. </w:delText>
        </w:r>
      </w:del>
    </w:p>
    <w:p w14:paraId="32A70CBD" w14:textId="74FFBA36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74" w:author="Степанова Любовь Борисовна" w:date="2024-10-04T13:02:00Z"/>
          <w:rFonts w:ascii="Times New Roman" w:hAnsi="Times New Roman" w:cs="Times New Roman"/>
          <w:color w:val="000000"/>
          <w:sz w:val="24"/>
          <w:szCs w:val="24"/>
        </w:rPr>
      </w:pPr>
      <w:del w:id="2675" w:author="Степанова Любовь Борисовна" w:date="2024-10-04T13:02:00Z"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6.1</w:delText>
        </w:r>
      </w:del>
      <w:ins w:id="2676" w:author="Хайретдинова Галия Динмухаммятовна" w:date="2024-09-09T14:55:00Z">
        <w:del w:id="2677" w:author="Степанова Любовь Борисовна" w:date="2024-10-04T13:02:00Z">
          <w:r w:rsidR="00A94D9F" w:rsidDel="00094B94">
            <w:rPr>
              <w:rFonts w:ascii="Times New Roman" w:hAnsi="Times New Roman" w:cs="Times New Roman"/>
              <w:color w:val="000000"/>
              <w:sz w:val="24"/>
              <w:szCs w:val="24"/>
            </w:rPr>
            <w:delText>0</w:delText>
          </w:r>
        </w:del>
      </w:ins>
      <w:del w:id="2678" w:author="Степанова Любовь Борисовна" w:date="2024-10-04T13:02:00Z">
        <w:r w:rsidR="00CF7BEC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>1</w:delText>
        </w:r>
        <w:r w:rsidRPr="000041A1" w:rsidDel="00094B9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Собственник, при производстве в помещении работ, требующих специальных знаний и навыков, обязан заключать договор на выполнение их с лицом, имеющим разрешение на осуществление данного вида деятельности (лицензия, сертификат и т.п.). </w:delText>
        </w:r>
      </w:del>
    </w:p>
    <w:p w14:paraId="4DA08727" w14:textId="1197A135" w:rsidR="000041A1" w:rsidRPr="000041A1" w:rsidDel="00094B94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79" w:author="Степанова Любовь Борисовна" w:date="2024-10-04T13:02:00Z"/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26DC181" w14:textId="673DB83A" w:rsidR="000041A1" w:rsidRPr="000041A1" w:rsidDel="007176E8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80" w:author="Степанова Любовь Борисовна" w:date="2024-10-04T13:10:00Z"/>
          <w:rFonts w:ascii="Times New Roman" w:hAnsi="Times New Roman" w:cs="Times New Roman"/>
          <w:color w:val="000000"/>
          <w:sz w:val="24"/>
          <w:szCs w:val="24"/>
        </w:rPr>
      </w:pPr>
      <w:del w:id="2681" w:author="Степанова Любовь Борисовна" w:date="2024-10-04T13:10:00Z">
        <w:r w:rsidRPr="000041A1" w:rsidDel="007176E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7. ВЪЕЗД, ВЫЕЗД, ДОЛГОСРОЧНОЕ ОТСУТСТВИЕ В ПОМЕЩЕНИИ</w:delText>
        </w:r>
      </w:del>
    </w:p>
    <w:p w14:paraId="67A53FA3" w14:textId="0D115337" w:rsidR="000041A1" w:rsidDel="007176E8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2682" w:author="Хайретдинова Галия Динмухаммятовна" w:date="2024-09-09T14:55:00Z"/>
          <w:del w:id="2683" w:author="Степанова Любовь Борисовна" w:date="2024-10-04T13:10:00Z"/>
          <w:moveFrom w:id="2684" w:author="Степанова Любовь Борисовна" w:date="2024-10-04T13:04:00Z"/>
          <w:rFonts w:ascii="Times New Roman" w:hAnsi="Times New Roman" w:cs="Times New Roman"/>
          <w:color w:val="000000"/>
          <w:sz w:val="24"/>
          <w:szCs w:val="24"/>
        </w:rPr>
      </w:pPr>
      <w:moveFromRangeStart w:id="2685" w:author="Степанова Любовь Борисовна" w:date="2024-10-04T13:04:00Z" w:name="move178939468"/>
      <w:moveFrom w:id="2686" w:author="Степанова Любовь Борисовна" w:date="2024-10-04T13:04:00Z">
        <w:del w:id="2687" w:author="Степанова Любовь Борисовна" w:date="2024-10-04T13:10:00Z">
          <w:r w:rsidRPr="000041A1" w:rsidDel="007176E8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При отчуждении жилого помещения, иной причины изменения состава проживающих лиц собственник обязан проинформировать УК о данном факте, предоставить подтверждающие документы. </w:delText>
          </w:r>
        </w:del>
      </w:moveFrom>
    </w:p>
    <w:moveFromRangeEnd w:id="2685"/>
    <w:p w14:paraId="50B869EE" w14:textId="27C5FEC7" w:rsidR="00A94D9F" w:rsidDel="007176E8" w:rsidRDefault="00A94D9F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2688" w:author="Хайретдинова Галия Динмухаммятовна" w:date="2024-09-09T14:55:00Z"/>
          <w:del w:id="2689" w:author="Степанова Любовь Борисовна" w:date="2024-10-04T13:10:00Z"/>
          <w:rFonts w:ascii="Times New Roman" w:hAnsi="Times New Roman" w:cs="Times New Roman"/>
          <w:color w:val="000000"/>
          <w:sz w:val="24"/>
          <w:szCs w:val="24"/>
        </w:rPr>
      </w:pPr>
    </w:p>
    <w:p w14:paraId="3C513341" w14:textId="71CBE877" w:rsidR="00A94D9F" w:rsidRPr="000041A1" w:rsidDel="007176E8" w:rsidRDefault="00A94D9F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90" w:author="Степанова Любовь Борисовна" w:date="2024-10-04T13:10:00Z"/>
          <w:rFonts w:ascii="Times New Roman" w:hAnsi="Times New Roman" w:cs="Times New Roman"/>
          <w:color w:val="000000"/>
          <w:sz w:val="24"/>
          <w:szCs w:val="24"/>
        </w:rPr>
      </w:pPr>
    </w:p>
    <w:p w14:paraId="49873EE2" w14:textId="1C56FFDC" w:rsidR="000041A1" w:rsidRPr="000041A1" w:rsidDel="0054768B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2691" w:author="Степанова Любовь Борисовна" w:date="2024-10-30T13:17:00Z"/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48448CE" w14:textId="21919CE3" w:rsidR="000041A1" w:rsidRPr="000041A1" w:rsidDel="00256368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From w:id="2692" w:author="Степанова Любовь Борисовна" w:date="2024-10-04T13:46:00Z"/>
          <w:rFonts w:ascii="Times New Roman" w:hAnsi="Times New Roman" w:cs="Times New Roman"/>
          <w:b/>
          <w:bCs/>
          <w:color w:val="000000"/>
          <w:sz w:val="24"/>
          <w:szCs w:val="24"/>
        </w:rPr>
      </w:pPr>
      <w:moveFromRangeStart w:id="2693" w:author="Степанова Любовь Борисовна" w:date="2024-10-04T13:46:00Z" w:name="move178941990"/>
      <w:moveFrom w:id="2694" w:author="Степанова Любовь Борисовна" w:date="2024-10-04T13:46:00Z">
        <w:r w:rsidRPr="000041A1" w:rsidDel="00256368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8. ПРАВИЛА СОДЕРЖАНИЯ ДОМАШНИХ ЖИВОТНЫХ</w:t>
        </w:r>
      </w:moveFrom>
    </w:p>
    <w:p w14:paraId="41E9E578" w14:textId="6A3C65BD" w:rsidR="000041A1" w:rsidRPr="000041A1" w:rsidDel="00256368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From w:id="2695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</w:p>
    <w:p w14:paraId="6E655BCE" w14:textId="558C0E4E" w:rsidR="00B15C17" w:rsidDel="00256368" w:rsidRDefault="000041A1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2696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From w:id="2697" w:author="Степанова Любовь Борисовна" w:date="2024-10-04T13:46:00Z"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>8.1. Разрешается содержание в помещениях дома домашних животных (таких, как собаки, кошки, птицы в клетках), животных - поводырей, а также других животных при условии соблюдения санитарно-гигиенических и ветеринарно-санитарных правил, если они не причиняют беспокойство другим Собственникам и Пользователям, не представляют опасности для людей и не вредят О</w:t>
        </w:r>
        <w:r w:rsidR="00EE3360" w:rsidDel="00256368">
          <w:rPr>
            <w:rFonts w:ascii="Times New Roman" w:hAnsi="Times New Roman" w:cs="Times New Roman"/>
            <w:color w:val="000000"/>
            <w:sz w:val="24"/>
            <w:szCs w:val="24"/>
          </w:rPr>
          <w:t>ДИ</w:t>
        </w:r>
      </w:moveFrom>
    </w:p>
    <w:p w14:paraId="550326B5" w14:textId="1F139E7D" w:rsidR="000041A1" w:rsidRPr="000041A1" w:rsidDel="00256368" w:rsidRDefault="000041A1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2698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From w:id="2699" w:author="Степанова Любовь Борисовна" w:date="2024-10-04T13:46:00Z"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 xml:space="preserve">8.2. Не разрешается содержать домашних животных в помещениях общего пользования ЖК. </w:t>
        </w:r>
      </w:moveFrom>
    </w:p>
    <w:p w14:paraId="74F0D3F4" w14:textId="1CEECEA8" w:rsidR="000041A1" w:rsidRPr="000041A1" w:rsidDel="00256368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2700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From w:id="2701" w:author="Степанова Любовь Борисовна" w:date="2024-10-04T13:46:00Z"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>8.3. При перемещении и выгуливании домашних животных на придомовой территории владельцы животных обязаны принять все меры для исключения возможности нанесения ими вреда людям, другим животным, общему имуществу и загрязнения территории ЖК.</w:t>
        </w:r>
      </w:moveFrom>
    </w:p>
    <w:p w14:paraId="56002E8D" w14:textId="1F780573" w:rsidR="000041A1" w:rsidRPr="000041A1" w:rsidDel="00256368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2702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From w:id="2703" w:author="Степанова Любовь Борисовна" w:date="2024-10-04T13:46:00Z"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>В местах общего пользования и на территории ЖК животных нужно держать на руках или на поводке, длина которого должна обеспечивать уверенный контроль над животным. Крупные собаки или собаки бойцовской породы, имеющие повышенные природные агрессивные качества и способные нанести серьезные травмы, дополнительно должны быть в наморднике.</w:t>
        </w:r>
      </w:moveFrom>
    </w:p>
    <w:p w14:paraId="6006BB40" w14:textId="07F5B5D9" w:rsidR="000041A1" w:rsidRPr="000041A1" w:rsidDel="00256368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From w:id="2704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From w:id="2705" w:author="Степанова Любовь Борисовна" w:date="2024-10-04T13:46:00Z"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>8.4. Владельцы, находящиеся с животными на территориях общего пользования ЖК (в лифте, холлах, придомовой территории) обязаны иметь необходимые санитарные средства и обеспечивать немедленную уборку экскрементов и иных результатов жизнедеятельности своих животных.</w:t>
        </w:r>
      </w:moveFrom>
    </w:p>
    <w:p w14:paraId="7D4A72E5" w14:textId="57CCD2B2" w:rsidR="000041A1" w:rsidRPr="000041A1" w:rsidDel="00256368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2706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From w:id="2707" w:author="Степанова Любовь Борисовна" w:date="2024-10-04T13:46:00Z">
        <w:r w:rsidRPr="006B2FA1" w:rsidDel="00256368">
          <w:rPr>
            <w:rFonts w:ascii="Times New Roman" w:hAnsi="Times New Roman" w:cs="Times New Roman"/>
            <w:color w:val="000000"/>
            <w:sz w:val="24"/>
            <w:szCs w:val="24"/>
          </w:rPr>
          <w:t>8.5.</w:t>
        </w:r>
        <w:r w:rsidRPr="00EE3360" w:rsidDel="00256368">
          <w:rPr>
            <w:rFonts w:ascii="Times New Roman" w:hAnsi="Times New Roman" w:cs="Times New Roman"/>
            <w:color w:val="000000"/>
            <w:sz w:val="24"/>
            <w:szCs w:val="24"/>
          </w:rPr>
          <w:t xml:space="preserve"> В</w:t>
        </w:r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 xml:space="preserve"> связи с отсутствием специально оборудованных (отведённых) мест для выгула домашних животных их выгул должен осуществляться за территорией ЖК. Выгул собак на внутренней территории ЖК ЗАПРЕЩЕН.</w:t>
        </w:r>
      </w:moveFrom>
    </w:p>
    <w:p w14:paraId="2C26A391" w14:textId="76834E9B" w:rsidR="000041A1" w:rsidRPr="000041A1" w:rsidDel="00256368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2708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commentRangeStart w:id="2709"/>
      <w:commentRangeStart w:id="2710"/>
      <w:moveFrom w:id="2711" w:author="Степанова Любовь Борисовна" w:date="2024-10-04T13:46:00Z"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>Собственники, осуществляющие выгул, обязаны не допускать повреждение или уничтожение любых зеленых насаждений домашними животными в т.ч. газонов.</w:t>
        </w:r>
        <w:commentRangeEnd w:id="2709"/>
        <w:r w:rsidR="00FD00BB" w:rsidDel="00256368">
          <w:rPr>
            <w:rStyle w:val="af1"/>
          </w:rPr>
          <w:commentReference w:id="2709"/>
        </w:r>
        <w:commentRangeEnd w:id="2710"/>
        <w:r w:rsidR="00861209" w:rsidDel="00256368">
          <w:rPr>
            <w:rStyle w:val="af1"/>
          </w:rPr>
          <w:commentReference w:id="2710"/>
        </w:r>
      </w:moveFrom>
    </w:p>
    <w:p w14:paraId="615DCC90" w14:textId="05B3B8DD" w:rsidR="000041A1" w:rsidRPr="000041A1" w:rsidDel="00256368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2712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From w:id="2713" w:author="Степанова Любовь Борисовна" w:date="2024-10-04T13:46:00Z"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 xml:space="preserve">8.6. Категорически запрещен выгул животных на территории, прилегающей к детским площадкам и на самих детских площадках. </w:t>
        </w:r>
      </w:moveFrom>
    </w:p>
    <w:p w14:paraId="667D96D0" w14:textId="77A1A6FE" w:rsidR="000041A1" w:rsidRPr="000041A1" w:rsidDel="00256368" w:rsidRDefault="000041A1" w:rsidP="004033D7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moveFrom w:id="2714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From w:id="2715" w:author="Степанова Любовь Борисовна" w:date="2024-10-04T13:46:00Z"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>8.7.</w:t>
        </w:r>
        <w:r w:rsidR="00B15C17" w:rsidDel="00256368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 xml:space="preserve">Содержание в помещениях домашних животных не должно быть связано с нарушением общественного порядка. К владельцу домашнего животного, создающего или приводящего к возникновению беспорядка и шума, УК может обратиться в правоохранительные органы или суд с требованием о привлечении к Административной ответственности. </w:t>
        </w:r>
      </w:moveFrom>
    </w:p>
    <w:p w14:paraId="7B0F95FB" w14:textId="0780234E" w:rsidR="000041A1" w:rsidRPr="000041A1" w:rsidDel="00256368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From w:id="2716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From w:id="2717" w:author="Степанова Любовь Борисовна" w:date="2024-10-04T13:46:00Z"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 xml:space="preserve">8.8. Владельцы домашних животных несут полную ответственность за ущерб, нанесенный имуществу, или за телесные повреждения, причиненные домашними животными, и освобождают УК и Собственников помещений в ЖК от какой-либо ответственности и исков, связанных или возникших в связи с содержанием животного в ЖК или его поведением. </w:t>
        </w:r>
      </w:moveFrom>
    </w:p>
    <w:p w14:paraId="1FF9B805" w14:textId="2DA1585E" w:rsidR="000041A1" w:rsidRPr="000041A1" w:rsidDel="00256368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From w:id="2718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  <w:moveFrom w:id="2719" w:author="Степанова Любовь Борисовна" w:date="2024-10-04T13:46:00Z"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 xml:space="preserve">8.9. </w:t>
        </w:r>
        <w:commentRangeStart w:id="2720"/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>Собственники, потерявшие «питомца» на территории ЖК, могут сделать заявку в Управляющую компанию или начальнику охраны ЖК, приложив фото животного (посредством мессенджера) для возврата силами Управляющей компании или службы охраны в случае обнаружения потерявшегося «питомца</w:t>
        </w:r>
        <w:r w:rsidR="00B15C17" w:rsidDel="00256368">
          <w:rPr>
            <w:rFonts w:ascii="Times New Roman" w:hAnsi="Times New Roman" w:cs="Times New Roman"/>
            <w:color w:val="000000"/>
            <w:sz w:val="24"/>
            <w:szCs w:val="24"/>
          </w:rPr>
          <w:t>»</w:t>
        </w:r>
        <w:r w:rsidRPr="000041A1" w:rsidDel="00256368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  <w:commentRangeEnd w:id="2720"/>
        <w:r w:rsidR="006841EF" w:rsidDel="00256368">
          <w:rPr>
            <w:rStyle w:val="af1"/>
          </w:rPr>
          <w:commentReference w:id="2720"/>
        </w:r>
      </w:moveFrom>
    </w:p>
    <w:p w14:paraId="4A1558C7" w14:textId="21C7CCDE" w:rsidR="000041A1" w:rsidRPr="000041A1" w:rsidDel="00256368" w:rsidRDefault="000041A1" w:rsidP="004033D7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moveFrom w:id="2721" w:author="Степанова Любовь Борисовна" w:date="2024-10-04T13:46:00Z"/>
          <w:rFonts w:ascii="Times New Roman" w:hAnsi="Times New Roman" w:cs="Times New Roman"/>
          <w:color w:val="000000"/>
          <w:sz w:val="24"/>
          <w:szCs w:val="24"/>
        </w:rPr>
      </w:pPr>
    </w:p>
    <w:moveFromRangeEnd w:id="2693"/>
    <w:p w14:paraId="2FFBB6A4" w14:textId="58E802EE" w:rsidR="000041A1" w:rsidRPr="000041A1" w:rsidDel="0072695B" w:rsidRDefault="000041A1" w:rsidP="004033D7">
      <w:pPr>
        <w:keepNext/>
        <w:keepLines/>
        <w:spacing w:after="0"/>
        <w:ind w:firstLine="567"/>
        <w:jc w:val="both"/>
        <w:outlineLvl w:val="1"/>
        <w:rPr>
          <w:del w:id="2722" w:author="Степанова Любовь Борисовна" w:date="2024-10-02T17:07:00Z"/>
          <w:rFonts w:ascii="Times New Roman" w:eastAsiaTheme="majorEastAsia" w:hAnsi="Times New Roman" w:cs="Times New Roman"/>
          <w:b/>
          <w:caps/>
          <w:sz w:val="24"/>
          <w:szCs w:val="24"/>
        </w:rPr>
      </w:pPr>
      <w:del w:id="2723" w:author="Степанова Любовь Борисовна" w:date="2024-10-02T17:07:00Z">
        <w:r w:rsidRPr="000041A1" w:rsidDel="0072695B">
          <w:rPr>
            <w:rFonts w:ascii="Times New Roman" w:eastAsiaTheme="majorEastAsia" w:hAnsi="Times New Roman" w:cs="Times New Roman"/>
            <w:b/>
            <w:sz w:val="24"/>
            <w:szCs w:val="24"/>
          </w:rPr>
          <w:delText xml:space="preserve">9. </w:delText>
        </w:r>
        <w:r w:rsidRPr="000041A1" w:rsidDel="0072695B"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delText>Правила пользования прилегающей к ЖК территории</w:delText>
        </w:r>
      </w:del>
    </w:p>
    <w:p w14:paraId="669A7E14" w14:textId="44220B16" w:rsidR="000041A1" w:rsidRPr="000041A1" w:rsidDel="0072695B" w:rsidRDefault="000041A1" w:rsidP="004033D7">
      <w:pPr>
        <w:spacing w:after="0"/>
        <w:ind w:firstLine="567"/>
        <w:jc w:val="both"/>
        <w:rPr>
          <w:del w:id="272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25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9.1. Прилегающая к ЖК территория делится на 2 части: внутренний двор территории и внешний периметр территории. </w:delText>
        </w:r>
      </w:del>
    </w:p>
    <w:p w14:paraId="3CE7CDFC" w14:textId="78CD29B7" w:rsidR="000041A1" w:rsidRPr="000041A1" w:rsidDel="0072695B" w:rsidRDefault="000041A1" w:rsidP="001F77A0">
      <w:pPr>
        <w:spacing w:after="0"/>
        <w:ind w:firstLine="567"/>
        <w:jc w:val="both"/>
        <w:rPr>
          <w:del w:id="2726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commentRangeStart w:id="2727"/>
      <w:del w:id="2728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noProof/>
            <w:sz w:val="24"/>
            <w:szCs w:val="24"/>
            <w:lang w:eastAsia="ru-RU"/>
          </w:rPr>
          <w:drawing>
            <wp:inline distT="0" distB="0" distL="0" distR="0" wp14:anchorId="4C90E1D5" wp14:editId="6D347BEC">
              <wp:extent cx="5940425" cy="5355881"/>
              <wp:effectExtent l="0" t="0" r="3175" b="0"/>
              <wp:docPr id="2" name="Рисунок 2" descr="ЖК Vander Park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ЖК Vander Park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0425" cy="535588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commentRangeEnd w:id="2727"/>
        <w:r w:rsidR="006841EF" w:rsidDel="0072695B">
          <w:rPr>
            <w:rStyle w:val="af1"/>
          </w:rPr>
          <w:commentReference w:id="2727"/>
        </w:r>
      </w:del>
    </w:p>
    <w:p w14:paraId="23D6065A" w14:textId="71C64DB5" w:rsidR="000041A1" w:rsidRPr="000041A1" w:rsidDel="0072695B" w:rsidRDefault="000041A1" w:rsidP="001F77A0">
      <w:pPr>
        <w:spacing w:after="0"/>
        <w:ind w:firstLine="567"/>
        <w:jc w:val="both"/>
        <w:rPr>
          <w:del w:id="2729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64BE814F" w14:textId="33DDA4ED" w:rsidR="000041A1" w:rsidRPr="000041A1" w:rsidDel="0072695B" w:rsidRDefault="000041A1" w:rsidP="001F77A0">
      <w:pPr>
        <w:spacing w:after="0"/>
        <w:ind w:firstLine="567"/>
        <w:jc w:val="both"/>
        <w:rPr>
          <w:del w:id="2730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31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Во внутреннем дворе имеются различные зоны: тротуары, газоны, цветники, детские </w:delText>
        </w:r>
        <w:commentRangeStart w:id="2732"/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площадки, перголы и беседка. </w:delText>
        </w:r>
        <w:commentRangeEnd w:id="2732"/>
        <w:r w:rsidR="006841EF" w:rsidDel="0072695B">
          <w:rPr>
            <w:rStyle w:val="af1"/>
          </w:rPr>
          <w:commentReference w:id="2732"/>
        </w:r>
      </w:del>
    </w:p>
    <w:p w14:paraId="7B73B300" w14:textId="590CDB4F" w:rsidR="000041A1" w:rsidRPr="000041A1" w:rsidDel="0072695B" w:rsidRDefault="000041A1" w:rsidP="001F77A0">
      <w:pPr>
        <w:spacing w:after="0"/>
        <w:ind w:firstLine="567"/>
        <w:contextualSpacing/>
        <w:jc w:val="both"/>
        <w:rPr>
          <w:del w:id="2733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20A6F825" w14:textId="48814286" w:rsidR="000041A1" w:rsidRPr="000041A1" w:rsidDel="0072695B" w:rsidRDefault="005A2DEC" w:rsidP="001F77A0">
      <w:pPr>
        <w:spacing w:after="0"/>
        <w:ind w:firstLine="567"/>
        <w:contextualSpacing/>
        <w:jc w:val="both"/>
        <w:rPr>
          <w:del w:id="273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35" w:author="Степанова Любовь Борисовна" w:date="2024-10-02T17:07:00Z">
        <w:r w:rsidDel="0072695B">
          <w:rPr>
            <w:rFonts w:ascii="Times New Roman" w:hAnsi="Times New Roman" w:cs="Times New Roman"/>
            <w:sz w:val="24"/>
            <w:szCs w:val="24"/>
          </w:rPr>
          <w:delText>9.2.</w:delText>
        </w:r>
        <w:r w:rsidR="00B15C17" w:rsidDel="0072695B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>Разрешается проводить на прилегающей территории праздничные мероприятия, соблюдающие следующие правила:</w:delText>
        </w:r>
      </w:del>
    </w:p>
    <w:p w14:paraId="408A61B5" w14:textId="70746113" w:rsidR="000041A1" w:rsidRPr="000041A1" w:rsidDel="0072695B" w:rsidRDefault="000041A1" w:rsidP="001F77A0">
      <w:pPr>
        <w:numPr>
          <w:ilvl w:val="0"/>
          <w:numId w:val="41"/>
        </w:numPr>
        <w:spacing w:after="0"/>
        <w:ind w:left="0" w:firstLine="567"/>
        <w:contextualSpacing/>
        <w:jc w:val="both"/>
        <w:rPr>
          <w:del w:id="2736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37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соблюдение закона о тишине;</w:delText>
        </w:r>
      </w:del>
    </w:p>
    <w:p w14:paraId="17D3346C" w14:textId="5F08E6EF" w:rsidR="000041A1" w:rsidRPr="000041A1" w:rsidDel="0072695B" w:rsidRDefault="000041A1" w:rsidP="001F77A0">
      <w:pPr>
        <w:numPr>
          <w:ilvl w:val="0"/>
          <w:numId w:val="41"/>
        </w:numPr>
        <w:spacing w:after="0"/>
        <w:ind w:left="0" w:firstLine="567"/>
        <w:contextualSpacing/>
        <w:jc w:val="both"/>
        <w:rPr>
          <w:del w:id="2738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39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проведение данного праздника не должно создавать неудобства другим посетителям внутренней и внешней прилегающей территории ЖК;</w:delText>
        </w:r>
      </w:del>
    </w:p>
    <w:p w14:paraId="1C8EDAA5" w14:textId="026F9A2E" w:rsidR="000041A1" w:rsidRPr="000041A1" w:rsidDel="0072695B" w:rsidRDefault="000041A1" w:rsidP="001F77A0">
      <w:pPr>
        <w:numPr>
          <w:ilvl w:val="0"/>
          <w:numId w:val="41"/>
        </w:numPr>
        <w:spacing w:after="0"/>
        <w:ind w:left="0" w:firstLine="567"/>
        <w:contextualSpacing/>
        <w:jc w:val="both"/>
        <w:rPr>
          <w:del w:id="2740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41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после праздника вся прилегающая территория должна быть очищена от мусора организатором праздника;</w:delText>
        </w:r>
      </w:del>
    </w:p>
    <w:p w14:paraId="2F66A364" w14:textId="0AD1D718" w:rsidR="000041A1" w:rsidRPr="000041A1" w:rsidDel="0072695B" w:rsidRDefault="000041A1" w:rsidP="001F77A0">
      <w:pPr>
        <w:numPr>
          <w:ilvl w:val="0"/>
          <w:numId w:val="41"/>
        </w:numPr>
        <w:spacing w:after="0"/>
        <w:ind w:left="0" w:firstLine="567"/>
        <w:contextualSpacing/>
        <w:jc w:val="both"/>
        <w:rPr>
          <w:del w:id="2742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43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праздник должен быть проведен с учетом безопасности, в том числе пожарной, а также с соблюдением санитарно-гигиенических требований. На прилегающей территории ЖК запрещается использовать хлопушки, фейерверки.</w:delText>
        </w:r>
      </w:del>
    </w:p>
    <w:p w14:paraId="0F96F6B1" w14:textId="2AB434FA" w:rsidR="000041A1" w:rsidRPr="000041A1" w:rsidDel="0072695B" w:rsidRDefault="000041A1" w:rsidP="001F77A0">
      <w:pPr>
        <w:numPr>
          <w:ilvl w:val="0"/>
          <w:numId w:val="41"/>
        </w:numPr>
        <w:spacing w:after="0"/>
        <w:ind w:left="0" w:firstLine="567"/>
        <w:contextualSpacing/>
        <w:jc w:val="both"/>
        <w:rPr>
          <w:del w:id="274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45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на внутренней территории двора имеют право проводить праздники только собственники и УК.</w:delText>
        </w:r>
      </w:del>
    </w:p>
    <w:p w14:paraId="2D82A318" w14:textId="5E613748" w:rsidR="000041A1" w:rsidRPr="000041A1" w:rsidDel="0072695B" w:rsidRDefault="000041A1" w:rsidP="001F77A0">
      <w:pPr>
        <w:spacing w:after="0"/>
        <w:ind w:firstLine="567"/>
        <w:jc w:val="both"/>
        <w:rPr>
          <w:del w:id="2746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07B78B71" w14:textId="737DBD95" w:rsidR="000041A1" w:rsidRPr="000041A1" w:rsidDel="0072695B" w:rsidRDefault="005A2DEC" w:rsidP="001F77A0">
      <w:pPr>
        <w:spacing w:after="0"/>
        <w:ind w:firstLine="567"/>
        <w:jc w:val="both"/>
        <w:rPr>
          <w:del w:id="2747" w:author="Степанова Любовь Борисовна" w:date="2024-10-02T17:07:00Z"/>
          <w:rFonts w:ascii="Times New Roman" w:hAnsi="Times New Roman" w:cs="Times New Roman"/>
          <w:sz w:val="24"/>
          <w:szCs w:val="24"/>
          <w:u w:val="single"/>
        </w:rPr>
      </w:pPr>
      <w:del w:id="2748" w:author="Степанова Любовь Борисовна" w:date="2024-10-02T17:07:00Z">
        <w:r w:rsidDel="0072695B">
          <w:rPr>
            <w:rFonts w:ascii="Times New Roman" w:hAnsi="Times New Roman" w:cs="Times New Roman"/>
            <w:sz w:val="24"/>
            <w:szCs w:val="24"/>
            <w:u w:val="single"/>
          </w:rPr>
          <w:delText>9.3.</w:delText>
        </w:r>
        <w:r w:rsidR="00B15C17" w:rsidDel="0072695B">
          <w:rPr>
            <w:rFonts w:ascii="Times New Roman" w:hAnsi="Times New Roman" w:cs="Times New Roman"/>
            <w:sz w:val="24"/>
            <w:szCs w:val="24"/>
            <w:u w:val="single"/>
          </w:rPr>
          <w:delText xml:space="preserve"> </w:delText>
        </w:r>
        <w:r w:rsidR="000041A1" w:rsidRPr="000041A1" w:rsidDel="0072695B">
          <w:rPr>
            <w:rFonts w:ascii="Times New Roman" w:hAnsi="Times New Roman" w:cs="Times New Roman"/>
            <w:sz w:val="24"/>
            <w:szCs w:val="24"/>
            <w:u w:val="single"/>
          </w:rPr>
          <w:delText>Во внутреннем и во внешнем периметре прилегающей территории ЖК запрещается:</w:delText>
        </w:r>
      </w:del>
    </w:p>
    <w:p w14:paraId="276D189D" w14:textId="39BDC23B" w:rsidR="000041A1" w:rsidRPr="000041A1" w:rsidDel="0072695B" w:rsidRDefault="000041A1" w:rsidP="001F77A0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del w:id="2749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50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курение, употребление спиртных напитков и (или) наркотических веществ, находиться в состоянии алкогольного и наркотического опьянения;</w:delText>
        </w:r>
      </w:del>
    </w:p>
    <w:p w14:paraId="1F55F91B" w14:textId="75FA2036" w:rsidR="000041A1" w:rsidRPr="000041A1" w:rsidDel="0072695B" w:rsidRDefault="000041A1" w:rsidP="001F77A0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del w:id="275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52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ins w:id="2753" w:author="Хайретдинова Галия Динмухаммятовна" w:date="2024-09-09T14:59:00Z">
        <w:del w:id="2754" w:author="Степанова Любовь Борисовна" w:date="2024-10-02T17:07:00Z">
          <w:r w:rsidR="00861209" w:rsidDel="0072695B">
            <w:rPr>
              <w:rFonts w:ascii="Times New Roman" w:hAnsi="Times New Roman" w:cs="Times New Roman"/>
              <w:sz w:val="24"/>
              <w:szCs w:val="24"/>
            </w:rPr>
            <w:delText xml:space="preserve">намеренно </w:delText>
          </w:r>
        </w:del>
      </w:ins>
      <w:commentRangeStart w:id="2755"/>
      <w:commentRangeStart w:id="2756"/>
      <w:del w:id="2757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>вытаптывать</w:delText>
        </w:r>
        <w:commentRangeEnd w:id="2755"/>
        <w:r w:rsidR="00FD00BB" w:rsidDel="0072695B">
          <w:rPr>
            <w:rStyle w:val="af1"/>
          </w:rPr>
          <w:commentReference w:id="2755"/>
        </w:r>
        <w:commentRangeEnd w:id="2756"/>
        <w:r w:rsidR="00861209" w:rsidDel="0072695B">
          <w:rPr>
            <w:rStyle w:val="af1"/>
          </w:rPr>
          <w:commentReference w:id="2756"/>
        </w:r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траву газона, срывать цветы и играть спортивные игры вне </w:delText>
        </w:r>
      </w:del>
      <w:ins w:id="2758" w:author="Хайретдинова Галия Динмухаммятовна" w:date="2024-09-09T15:00:00Z">
        <w:del w:id="2759" w:author="Степанова Любовь Борисовна" w:date="2024-10-02T17:07:00Z">
          <w:r w:rsidR="00194030" w:rsidDel="0072695B">
            <w:rPr>
              <w:rFonts w:ascii="Times New Roman" w:hAnsi="Times New Roman" w:cs="Times New Roman"/>
              <w:sz w:val="24"/>
              <w:szCs w:val="24"/>
            </w:rPr>
            <w:delText xml:space="preserve">детских, </w:delText>
          </w:r>
        </w:del>
      </w:ins>
      <w:del w:id="2760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>спортивн</w:delText>
        </w:r>
      </w:del>
      <w:ins w:id="2761" w:author="Хайретдинова Галия Динмухаммятовна" w:date="2024-09-09T15:01:00Z">
        <w:del w:id="2762" w:author="Степанова Любовь Борисовна" w:date="2024-10-02T17:07:00Z">
          <w:r w:rsidR="00194030" w:rsidDel="0072695B">
            <w:rPr>
              <w:rFonts w:ascii="Times New Roman" w:hAnsi="Times New Roman" w:cs="Times New Roman"/>
              <w:sz w:val="24"/>
              <w:szCs w:val="24"/>
            </w:rPr>
            <w:delText>ых</w:delText>
          </w:r>
        </w:del>
      </w:ins>
      <w:del w:id="2763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>ой площа</w:delText>
        </w:r>
      </w:del>
      <w:ins w:id="2764" w:author="Хайретдинова Галия Динмухаммятовна" w:date="2024-09-09T15:01:00Z">
        <w:del w:id="2765" w:author="Степанова Любовь Борисовна" w:date="2024-10-02T17:07:00Z">
          <w:r w:rsidR="00194030" w:rsidDel="0072695B">
            <w:rPr>
              <w:rFonts w:ascii="Times New Roman" w:hAnsi="Times New Roman" w:cs="Times New Roman"/>
              <w:sz w:val="24"/>
              <w:szCs w:val="24"/>
            </w:rPr>
            <w:delText>док;</w:delText>
          </w:r>
        </w:del>
      </w:ins>
      <w:del w:id="2766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>дки;</w:delText>
        </w:r>
      </w:del>
    </w:p>
    <w:p w14:paraId="404251E2" w14:textId="3AFB6ACD" w:rsidR="000041A1" w:rsidRPr="000041A1" w:rsidDel="0072695B" w:rsidRDefault="000041A1" w:rsidP="001F77A0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del w:id="2767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68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ломать ветви и кустов деревьев, а также залезать на деревья;</w:delText>
        </w:r>
      </w:del>
    </w:p>
    <w:p w14:paraId="4B4C131B" w14:textId="7197D162" w:rsidR="000041A1" w:rsidRPr="000041A1" w:rsidDel="0072695B" w:rsidRDefault="000041A1" w:rsidP="001F77A0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del w:id="2769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70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во внутреннем дворе запрещается:</w:delText>
        </w:r>
      </w:del>
    </w:p>
    <w:p w14:paraId="4085E201" w14:textId="14B75111" w:rsidR="000041A1" w:rsidRPr="000041A1" w:rsidDel="0072695B" w:rsidRDefault="000041A1" w:rsidP="001F77A0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del w:id="277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72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выгул собак и других домашних </w:delText>
        </w:r>
        <w:commentRangeStart w:id="2773"/>
        <w:commentRangeStart w:id="2774"/>
        <w:r w:rsidRPr="000041A1" w:rsidDel="0072695B">
          <w:rPr>
            <w:rFonts w:ascii="Times New Roman" w:hAnsi="Times New Roman" w:cs="Times New Roman"/>
            <w:sz w:val="24"/>
            <w:szCs w:val="24"/>
          </w:rPr>
          <w:delText>животных</w:delText>
        </w:r>
        <w:commentRangeEnd w:id="2773"/>
        <w:r w:rsidR="00FD00BB" w:rsidDel="0072695B">
          <w:rPr>
            <w:rStyle w:val="af1"/>
          </w:rPr>
          <w:commentReference w:id="2773"/>
        </w:r>
        <w:commentRangeEnd w:id="2774"/>
        <w:r w:rsidR="00194030" w:rsidDel="0072695B">
          <w:rPr>
            <w:rStyle w:val="af1"/>
          </w:rPr>
          <w:commentReference w:id="2774"/>
        </w:r>
      </w:del>
      <w:ins w:id="2775" w:author="Хайретдинова Галия Динмухаммятовна" w:date="2024-09-09T15:01:00Z">
        <w:del w:id="2776" w:author="Степанова Любовь Борисовна" w:date="2024-10-02T17:07:00Z">
          <w:r w:rsidR="00194030" w:rsidDel="0072695B">
            <w:rPr>
              <w:rFonts w:ascii="Times New Roman" w:hAnsi="Times New Roman" w:cs="Times New Roman"/>
              <w:sz w:val="24"/>
              <w:szCs w:val="24"/>
            </w:rPr>
            <w:delText>, независимо от их размера</w:delText>
          </w:r>
        </w:del>
      </w:ins>
      <w:del w:id="2777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>;</w:delText>
        </w:r>
      </w:del>
    </w:p>
    <w:p w14:paraId="6B3C091E" w14:textId="6AE6BEC3" w:rsidR="000041A1" w:rsidRPr="000041A1" w:rsidDel="0072695B" w:rsidRDefault="000041A1" w:rsidP="001F77A0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del w:id="2778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79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находиться посторонним людям. Внутренней территорией ЖК имеют право пользоваться только собственники,</w:delText>
        </w:r>
      </w:del>
      <w:ins w:id="2780" w:author="Хайретдинова Галия Динмухаммятовна" w:date="2024-09-09T15:02:00Z">
        <w:del w:id="2781" w:author="Степанова Любовь Борисовна" w:date="2024-10-02T17:07:00Z">
          <w:r w:rsidR="00194030" w:rsidDel="0072695B">
            <w:rPr>
              <w:rFonts w:ascii="Times New Roman" w:hAnsi="Times New Roman" w:cs="Times New Roman"/>
              <w:sz w:val="24"/>
              <w:szCs w:val="24"/>
            </w:rPr>
            <w:delText xml:space="preserve"> пользователи;</w:delText>
          </w:r>
        </w:del>
      </w:ins>
      <w:del w:id="2782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арендаторы, </w:delText>
        </w:r>
        <w:commentRangeStart w:id="2783"/>
        <w:commentRangeStart w:id="2784"/>
        <w:r w:rsidRPr="000041A1" w:rsidDel="0072695B">
          <w:rPr>
            <w:rFonts w:ascii="Times New Roman" w:hAnsi="Times New Roman" w:cs="Times New Roman"/>
            <w:sz w:val="24"/>
            <w:szCs w:val="24"/>
          </w:rPr>
          <w:delText>гости</w:delText>
        </w:r>
        <w:commentRangeEnd w:id="2783"/>
        <w:r w:rsidR="00FD00BB" w:rsidDel="0072695B">
          <w:rPr>
            <w:rStyle w:val="af1"/>
          </w:rPr>
          <w:commentReference w:id="2783"/>
        </w:r>
        <w:commentRangeEnd w:id="2784"/>
        <w:r w:rsidR="004058FF" w:rsidDel="0072695B">
          <w:rPr>
            <w:rStyle w:val="af1"/>
          </w:rPr>
          <w:commentReference w:id="2784"/>
        </w:r>
        <w:r w:rsidRPr="000041A1" w:rsidDel="0072695B">
          <w:rPr>
            <w:rFonts w:ascii="Times New Roman" w:hAnsi="Times New Roman" w:cs="Times New Roman"/>
            <w:sz w:val="24"/>
            <w:szCs w:val="24"/>
          </w:rPr>
          <w:delText>;</w:delText>
        </w:r>
      </w:del>
    </w:p>
    <w:p w14:paraId="7936AC0C" w14:textId="4863854B" w:rsidR="000041A1" w:rsidRPr="000041A1" w:rsidDel="0072695B" w:rsidRDefault="000041A1" w:rsidP="001F77A0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del w:id="278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86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заезжать автотранспортным средствам, кроме машин аварийных служб, а также спецтехники по уборке снега;</w:delText>
        </w:r>
      </w:del>
    </w:p>
    <w:p w14:paraId="417334C8" w14:textId="7A08C074" w:rsidR="000041A1" w:rsidRPr="000041A1" w:rsidDel="0072695B" w:rsidRDefault="000041A1" w:rsidP="001F77A0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del w:id="2787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88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кататься на любых транспортных средствах (велосипед, самокат</w:delText>
        </w:r>
      </w:del>
      <w:ins w:id="2789" w:author="Хайретдинова Галия Динмухаммятовна" w:date="2024-09-09T15:03:00Z">
        <w:del w:id="2790" w:author="Степанова Любовь Борисовна" w:date="2024-10-02T17:07:00Z">
          <w:r w:rsidR="00194030" w:rsidDel="0072695B">
            <w:rPr>
              <w:rFonts w:ascii="Times New Roman" w:hAnsi="Times New Roman" w:cs="Times New Roman"/>
              <w:sz w:val="24"/>
              <w:szCs w:val="24"/>
            </w:rPr>
            <w:delText>, электросамокат</w:delText>
          </w:r>
        </w:del>
      </w:ins>
      <w:del w:id="2791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), роликах по газонам и </w:delText>
        </w:r>
        <w:commentRangeStart w:id="2792"/>
        <w:commentRangeStart w:id="2793"/>
        <w:r w:rsidRPr="000041A1" w:rsidDel="0072695B">
          <w:rPr>
            <w:rFonts w:ascii="Times New Roman" w:hAnsi="Times New Roman" w:cs="Times New Roman"/>
            <w:sz w:val="24"/>
            <w:szCs w:val="24"/>
          </w:rPr>
          <w:delText>цветникам</w:delText>
        </w:r>
        <w:commentRangeEnd w:id="2792"/>
        <w:r w:rsidR="00FD00BB" w:rsidDel="0072695B">
          <w:rPr>
            <w:rStyle w:val="af1"/>
          </w:rPr>
          <w:commentReference w:id="2792"/>
        </w:r>
        <w:commentRangeEnd w:id="2793"/>
        <w:r w:rsidR="00194030" w:rsidDel="0072695B">
          <w:rPr>
            <w:rStyle w:val="af1"/>
          </w:rPr>
          <w:commentReference w:id="2793"/>
        </w:r>
        <w:r w:rsidRPr="000041A1" w:rsidDel="0072695B">
          <w:rPr>
            <w:rFonts w:ascii="Times New Roman" w:hAnsi="Times New Roman" w:cs="Times New Roman"/>
            <w:sz w:val="24"/>
            <w:szCs w:val="24"/>
          </w:rPr>
          <w:delText>;</w:delText>
        </w:r>
      </w:del>
    </w:p>
    <w:p w14:paraId="7BBCB033" w14:textId="3212E0C3" w:rsidR="000041A1" w:rsidRPr="000041A1" w:rsidDel="0072695B" w:rsidRDefault="000041A1" w:rsidP="001F77A0">
      <w:pPr>
        <w:numPr>
          <w:ilvl w:val="0"/>
          <w:numId w:val="40"/>
        </w:numPr>
        <w:spacing w:after="0"/>
        <w:ind w:left="0" w:firstLine="567"/>
        <w:contextualSpacing/>
        <w:jc w:val="both"/>
        <w:rPr>
          <w:del w:id="279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795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играть футбол и другие игры с мячом, во избежание разбития стеклянных окон и </w:delText>
        </w:r>
        <w:commentRangeStart w:id="2796"/>
        <w:commentRangeStart w:id="2797"/>
        <w:r w:rsidRPr="000041A1" w:rsidDel="0072695B">
          <w:rPr>
            <w:rFonts w:ascii="Times New Roman" w:hAnsi="Times New Roman" w:cs="Times New Roman"/>
            <w:sz w:val="24"/>
            <w:szCs w:val="24"/>
          </w:rPr>
          <w:delText>витрин</w:delText>
        </w:r>
        <w:commentRangeEnd w:id="2796"/>
        <w:r w:rsidR="00FD00BB" w:rsidDel="0072695B">
          <w:rPr>
            <w:rStyle w:val="af1"/>
          </w:rPr>
          <w:commentReference w:id="2796"/>
        </w:r>
        <w:commentRangeEnd w:id="2797"/>
        <w:r w:rsidR="004058FF" w:rsidDel="0072695B">
          <w:rPr>
            <w:rStyle w:val="af1"/>
          </w:rPr>
          <w:commentReference w:id="2797"/>
        </w:r>
        <w:r w:rsidRPr="000041A1" w:rsidDel="0072695B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10C082AD" w14:textId="19456C63" w:rsidR="000041A1" w:rsidRPr="000041A1" w:rsidDel="0072695B" w:rsidRDefault="000041A1" w:rsidP="001F77A0">
      <w:pPr>
        <w:spacing w:after="0"/>
        <w:ind w:firstLine="567"/>
        <w:jc w:val="both"/>
        <w:rPr>
          <w:del w:id="2798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4461DAEC" w14:textId="032445C3" w:rsidR="000041A1" w:rsidRPr="000041A1" w:rsidDel="0072695B" w:rsidRDefault="005A2DEC" w:rsidP="001F77A0">
      <w:pPr>
        <w:spacing w:after="0"/>
        <w:ind w:firstLine="567"/>
        <w:jc w:val="both"/>
        <w:rPr>
          <w:del w:id="2799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00" w:author="Степанова Любовь Борисовна" w:date="2024-10-02T17:07:00Z">
        <w:r w:rsidDel="0072695B">
          <w:rPr>
            <w:rFonts w:ascii="Times New Roman" w:hAnsi="Times New Roman" w:cs="Times New Roman"/>
            <w:sz w:val="24"/>
            <w:szCs w:val="24"/>
          </w:rPr>
          <w:delText>9.4</w:delText>
        </w:r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>. Детские площадки предназначены для игр и активного отдыха детей разных возрастов. Взрослые должны уважать права детей и по возможности использовать для встреч и других мероприятий, не связанных с отдыхом детей, другие места общего пользования.</w:delText>
        </w:r>
      </w:del>
    </w:p>
    <w:p w14:paraId="791872C9" w14:textId="2194F3F4" w:rsidR="000041A1" w:rsidRPr="000041A1" w:rsidDel="0072695B" w:rsidRDefault="000041A1" w:rsidP="001F77A0">
      <w:pPr>
        <w:spacing w:after="0"/>
        <w:ind w:firstLine="567"/>
        <w:jc w:val="both"/>
        <w:rPr>
          <w:del w:id="280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39F88E2B" w14:textId="69686158" w:rsidR="000041A1" w:rsidRPr="000041A1" w:rsidDel="0072695B" w:rsidRDefault="000041A1" w:rsidP="00B1747E">
      <w:pPr>
        <w:spacing w:after="0"/>
        <w:jc w:val="center"/>
        <w:rPr>
          <w:del w:id="2802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03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noProof/>
            <w:sz w:val="24"/>
            <w:szCs w:val="24"/>
            <w:lang w:eastAsia="ru-RU"/>
          </w:rPr>
          <w:drawing>
            <wp:inline distT="0" distB="0" distL="0" distR="0" wp14:anchorId="1182FAE2" wp14:editId="68DF642D">
              <wp:extent cx="6280150" cy="2027104"/>
              <wp:effectExtent l="0" t="0" r="6350" b="0"/>
              <wp:docPr id="3" name="Рисунок 3" descr="ЖК Вандер парк: квартиры от официального застройщика — скидки, отзывы,  планировки жилого комплекса, расчет ипотеки | Новострой-М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ЖК Вандер парк: квартиры от официального застройщика — скидки, отзывы,  планировки жилого комплекса, расчет ипотеки | Новострой-М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60945" r="30981"/>
                      <a:stretch/>
                    </pic:blipFill>
                    <pic:spPr bwMode="auto">
                      <a:xfrm>
                        <a:off x="0" y="0"/>
                        <a:ext cx="6307233" cy="20358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F72D8EC" w14:textId="646B55CB" w:rsidR="000041A1" w:rsidRPr="000041A1" w:rsidDel="0072695B" w:rsidRDefault="000041A1" w:rsidP="001F77A0">
      <w:pPr>
        <w:spacing w:after="0"/>
        <w:ind w:firstLine="567"/>
        <w:jc w:val="both"/>
        <w:rPr>
          <w:del w:id="280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43F88C48" w14:textId="04C72B03" w:rsidR="000041A1" w:rsidRPr="000041A1" w:rsidDel="0072695B" w:rsidRDefault="000041A1" w:rsidP="001F77A0">
      <w:pPr>
        <w:spacing w:after="0"/>
        <w:ind w:firstLine="567"/>
        <w:jc w:val="both"/>
        <w:rPr>
          <w:del w:id="280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312A88FD" w14:textId="6455F601" w:rsidR="000041A1" w:rsidRPr="000041A1" w:rsidDel="0072695B" w:rsidRDefault="005A2DEC" w:rsidP="001F77A0">
      <w:pPr>
        <w:spacing w:after="0"/>
        <w:ind w:firstLine="567"/>
        <w:jc w:val="both"/>
        <w:rPr>
          <w:del w:id="2806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07" w:author="Степанова Любовь Борисовна" w:date="2024-10-02T17:07:00Z">
        <w:r w:rsidDel="0072695B">
          <w:rPr>
            <w:rFonts w:ascii="Times New Roman" w:hAnsi="Times New Roman" w:cs="Times New Roman"/>
            <w:sz w:val="24"/>
            <w:szCs w:val="24"/>
          </w:rPr>
          <w:delText>9.5.</w:delText>
        </w:r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commentRangeStart w:id="2808"/>
        <w:commentRangeStart w:id="2809"/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Спортивные площадки </w:delText>
        </w:r>
        <w:commentRangeEnd w:id="2808"/>
        <w:r w:rsidR="00FD00BB" w:rsidDel="0072695B">
          <w:rPr>
            <w:rStyle w:val="af1"/>
          </w:rPr>
          <w:commentReference w:id="2808"/>
        </w:r>
        <w:commentRangeEnd w:id="2809"/>
        <w:r w:rsidR="004058FF" w:rsidDel="0072695B">
          <w:rPr>
            <w:rStyle w:val="af1"/>
          </w:rPr>
          <w:commentReference w:id="2809"/>
        </w:r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>предназначены для занятий физкультурой и спортом разных возрастных групп собственников и приглашенных ими лиц.</w:delText>
        </w:r>
      </w:del>
    </w:p>
    <w:p w14:paraId="47D61BCA" w14:textId="50CB7C2C" w:rsidR="000041A1" w:rsidRPr="000041A1" w:rsidDel="0072695B" w:rsidRDefault="000041A1" w:rsidP="001F77A0">
      <w:pPr>
        <w:spacing w:after="0"/>
        <w:ind w:firstLine="567"/>
        <w:jc w:val="both"/>
        <w:rPr>
          <w:del w:id="2810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7BF4F1F7" w14:textId="29678ED5" w:rsidR="000041A1" w:rsidRPr="000041A1" w:rsidDel="0072695B" w:rsidRDefault="000041A1" w:rsidP="001F77A0">
      <w:pPr>
        <w:spacing w:after="0"/>
        <w:ind w:firstLine="567"/>
        <w:jc w:val="both"/>
        <w:rPr>
          <w:del w:id="281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7EF38BE9" w14:textId="72A7F242" w:rsidR="000041A1" w:rsidRPr="000041A1" w:rsidDel="0072695B" w:rsidRDefault="000041A1" w:rsidP="00B1747E">
      <w:pPr>
        <w:spacing w:after="0"/>
        <w:jc w:val="center"/>
        <w:rPr>
          <w:del w:id="2812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13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noProof/>
            <w:sz w:val="24"/>
            <w:szCs w:val="24"/>
            <w:lang w:eastAsia="ru-RU"/>
          </w:rPr>
          <w:drawing>
            <wp:inline distT="0" distB="0" distL="0" distR="0" wp14:anchorId="5D12F567" wp14:editId="3B5D4F34">
              <wp:extent cx="6049037" cy="2164852"/>
              <wp:effectExtent l="0" t="0" r="8890" b="6985"/>
              <wp:docPr id="4" name="Рисунок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430" t="53441"/>
                      <a:stretch/>
                    </pic:blipFill>
                    <pic:spPr bwMode="auto">
                      <a:xfrm>
                        <a:off x="0" y="0"/>
                        <a:ext cx="6104701" cy="218477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604B5B29" w14:textId="3005B24F" w:rsidR="000041A1" w:rsidRPr="000041A1" w:rsidDel="0072695B" w:rsidRDefault="000041A1" w:rsidP="001F77A0">
      <w:pPr>
        <w:spacing w:after="0"/>
        <w:ind w:firstLine="567"/>
        <w:jc w:val="both"/>
        <w:rPr>
          <w:del w:id="2814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45F514ED" w14:textId="65963C91" w:rsidR="000041A1" w:rsidRPr="000041A1" w:rsidDel="0072695B" w:rsidRDefault="000041A1" w:rsidP="001F77A0">
      <w:pPr>
        <w:spacing w:after="0"/>
        <w:ind w:firstLine="567"/>
        <w:jc w:val="both"/>
        <w:rPr>
          <w:del w:id="281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6630AA8D" w14:textId="4F9E6589" w:rsidR="000041A1" w:rsidRPr="000041A1" w:rsidDel="0072695B" w:rsidRDefault="000041A1" w:rsidP="001F77A0">
      <w:pPr>
        <w:spacing w:after="0"/>
        <w:ind w:firstLine="567"/>
        <w:jc w:val="both"/>
        <w:rPr>
          <w:del w:id="2816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</w:p>
    <w:p w14:paraId="740BD6FC" w14:textId="480E9430" w:rsidR="000041A1" w:rsidRPr="000041A1" w:rsidDel="0072695B" w:rsidRDefault="005A2DEC" w:rsidP="001F77A0">
      <w:pPr>
        <w:spacing w:after="0"/>
        <w:ind w:firstLine="567"/>
        <w:jc w:val="both"/>
        <w:rPr>
          <w:del w:id="2817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18" w:author="Степанова Любовь Борисовна" w:date="2024-10-02T17:07:00Z">
        <w:r w:rsidDel="0072695B">
          <w:rPr>
            <w:rFonts w:ascii="Times New Roman" w:hAnsi="Times New Roman" w:cs="Times New Roman"/>
            <w:sz w:val="24"/>
            <w:szCs w:val="24"/>
          </w:rPr>
          <w:delText>9.6.</w:delText>
        </w:r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Родители и (или) иные совершеннолетние лица, сопровождающие детей, находящихся на детской/спортивной площадке, обязаны не допускать возникновения конфликтных ситуаций между детьми, между иными лицами, а также обязаны соблюдать меры предосторожности при пользовании оборудованием детской и (или) спортивной площадок, в целях обеспечения безопасности детей.</w:delText>
        </w:r>
      </w:del>
    </w:p>
    <w:p w14:paraId="054373BE" w14:textId="0C48FBE6" w:rsidR="000041A1" w:rsidRPr="000041A1" w:rsidDel="0072695B" w:rsidRDefault="005A2DEC" w:rsidP="001F77A0">
      <w:pPr>
        <w:spacing w:after="0"/>
        <w:ind w:firstLine="567"/>
        <w:jc w:val="both"/>
        <w:rPr>
          <w:del w:id="2819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20" w:author="Степанова Любовь Борисовна" w:date="2024-10-02T17:07:00Z">
        <w:r w:rsidDel="0072695B">
          <w:rPr>
            <w:rFonts w:ascii="Times New Roman" w:hAnsi="Times New Roman" w:cs="Times New Roman"/>
            <w:sz w:val="24"/>
            <w:szCs w:val="24"/>
          </w:rPr>
          <w:delText>9.7.</w:delText>
        </w:r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В случае возникновения на детской или спортивной площадке конфликтной ситуации незамедлительно принимать меры к мирному урегулированию разногласий с целью недопущения противоправных действий.</w:delText>
        </w:r>
      </w:del>
    </w:p>
    <w:p w14:paraId="4F70D312" w14:textId="5E455AAF" w:rsidR="000041A1" w:rsidRPr="000041A1" w:rsidDel="0072695B" w:rsidRDefault="005A2DEC" w:rsidP="001F77A0">
      <w:pPr>
        <w:spacing w:after="0"/>
        <w:ind w:firstLine="567"/>
        <w:jc w:val="both"/>
        <w:rPr>
          <w:del w:id="282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22" w:author="Степанова Любовь Борисовна" w:date="2024-10-02T17:07:00Z">
        <w:r w:rsidDel="0072695B">
          <w:rPr>
            <w:rFonts w:ascii="Times New Roman" w:hAnsi="Times New Roman" w:cs="Times New Roman"/>
            <w:sz w:val="24"/>
            <w:szCs w:val="24"/>
          </w:rPr>
          <w:delText>9.8.</w:delText>
        </w:r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На детских и спортивных площадках запрещается:</w:delText>
        </w:r>
      </w:del>
    </w:p>
    <w:p w14:paraId="365E2E6F" w14:textId="263F4011" w:rsidR="000041A1" w:rsidRPr="000041A1" w:rsidDel="0072695B" w:rsidRDefault="000041A1" w:rsidP="001F77A0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del w:id="2823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24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оставлять несовершеннолетних детей без присмотра родителей, либо уполномоченных лиц;</w:delText>
        </w:r>
      </w:del>
    </w:p>
    <w:p w14:paraId="56282A72" w14:textId="2DDBD0DE" w:rsidR="000041A1" w:rsidRPr="000041A1" w:rsidDel="0072695B" w:rsidRDefault="000041A1" w:rsidP="001F77A0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del w:id="282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26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несоблюдение мер предосторожности;</w:delText>
        </w:r>
      </w:del>
    </w:p>
    <w:p w14:paraId="5DF13440" w14:textId="49619249" w:rsidR="000041A1" w:rsidRPr="000041A1" w:rsidDel="0072695B" w:rsidRDefault="000041A1" w:rsidP="001F77A0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del w:id="2827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28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засорять территорию детских и спортивных площадок, в том числе выбрасывать мусор, выбивать ковры;</w:delText>
        </w:r>
      </w:del>
    </w:p>
    <w:p w14:paraId="096E571E" w14:textId="1042F209" w:rsidR="000041A1" w:rsidRPr="000041A1" w:rsidDel="0072695B" w:rsidRDefault="000041A1" w:rsidP="001F77A0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del w:id="2829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30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нецензурно выражаться;</w:delText>
        </w:r>
      </w:del>
    </w:p>
    <w:p w14:paraId="6910C189" w14:textId="5AACAA26" w:rsidR="000041A1" w:rsidRPr="000041A1" w:rsidDel="0072695B" w:rsidRDefault="000041A1" w:rsidP="001F77A0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del w:id="283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32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категорически запрещается выгул домашних животных;</w:delText>
        </w:r>
      </w:del>
    </w:p>
    <w:p w14:paraId="42DD81FB" w14:textId="35E1BEB9" w:rsidR="000041A1" w:rsidRPr="000041A1" w:rsidDel="0072695B" w:rsidRDefault="000041A1" w:rsidP="001F77A0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del w:id="2833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34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использовать оборудование детских и спортивных площадок не по назначению, т. к. это может угрожать жизни и здоровью человека и (или) привести к порче оборудования;</w:delText>
        </w:r>
      </w:del>
    </w:p>
    <w:p w14:paraId="46D05286" w14:textId="508F9485" w:rsidR="000041A1" w:rsidRPr="000041A1" w:rsidDel="0072695B" w:rsidRDefault="000041A1" w:rsidP="001F77A0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del w:id="2835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36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использовать оборудование детских и спортивных площадок с нарушением правил пользования и эксплуатации;</w:delText>
        </w:r>
      </w:del>
    </w:p>
    <w:p w14:paraId="40FABE70" w14:textId="72AE548A" w:rsidR="000041A1" w:rsidRPr="000041A1" w:rsidDel="0072695B" w:rsidRDefault="000041A1" w:rsidP="001F77A0">
      <w:pPr>
        <w:numPr>
          <w:ilvl w:val="0"/>
          <w:numId w:val="6"/>
        </w:numPr>
        <w:spacing w:after="0"/>
        <w:ind w:left="0" w:firstLine="567"/>
        <w:contextualSpacing/>
        <w:jc w:val="both"/>
        <w:rPr>
          <w:del w:id="2837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38" w:author="Степанова Любовь Борисовна" w:date="2024-10-02T17:07:00Z">
        <w:r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совершать любые противоправные </w:delText>
        </w:r>
        <w:commentRangeStart w:id="2839"/>
        <w:commentRangeStart w:id="2840"/>
        <w:r w:rsidRPr="000041A1" w:rsidDel="0072695B">
          <w:rPr>
            <w:rFonts w:ascii="Times New Roman" w:hAnsi="Times New Roman" w:cs="Times New Roman"/>
            <w:sz w:val="24"/>
            <w:szCs w:val="24"/>
          </w:rPr>
          <w:delText>действия</w:delText>
        </w:r>
        <w:commentRangeEnd w:id="2839"/>
        <w:r w:rsidR="00A3444F" w:rsidDel="0072695B">
          <w:rPr>
            <w:rStyle w:val="af1"/>
          </w:rPr>
          <w:commentReference w:id="2839"/>
        </w:r>
        <w:commentRangeEnd w:id="2840"/>
        <w:r w:rsidR="004058FF" w:rsidDel="0072695B">
          <w:rPr>
            <w:rStyle w:val="af1"/>
          </w:rPr>
          <w:commentReference w:id="2840"/>
        </w:r>
        <w:r w:rsidRPr="000041A1" w:rsidDel="0072695B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6E68ADC5" w14:textId="58F06E42" w:rsidR="000041A1" w:rsidRPr="000041A1" w:rsidDel="0072695B" w:rsidRDefault="005A2DEC" w:rsidP="001F77A0">
      <w:pPr>
        <w:spacing w:after="0"/>
        <w:ind w:firstLine="567"/>
        <w:jc w:val="both"/>
        <w:rPr>
          <w:del w:id="2841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42" w:author="Степанова Любовь Борисовна" w:date="2024-10-02T17:07:00Z">
        <w:r w:rsidDel="0072695B">
          <w:rPr>
            <w:rFonts w:ascii="Times New Roman" w:hAnsi="Times New Roman" w:cs="Times New Roman"/>
            <w:sz w:val="24"/>
            <w:szCs w:val="24"/>
          </w:rPr>
          <w:delText>9.9.</w:delText>
        </w:r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 В случае обнаружения неисправности и (или) неправильной работы сооружений на детских и (или) спортивных площадках необходимо сообщить в Управляющую компанию.</w:delText>
        </w:r>
      </w:del>
    </w:p>
    <w:p w14:paraId="40DF4BAA" w14:textId="6F867026" w:rsidR="000041A1" w:rsidRPr="000041A1" w:rsidDel="0072695B" w:rsidRDefault="005A2DEC" w:rsidP="001F77A0">
      <w:pPr>
        <w:spacing w:after="0"/>
        <w:ind w:firstLine="567"/>
        <w:jc w:val="both"/>
        <w:rPr>
          <w:del w:id="2843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44" w:author="Степанова Любовь Борисовна" w:date="2024-10-02T17:07:00Z">
        <w:r w:rsidDel="0072695B">
          <w:rPr>
            <w:rFonts w:ascii="Times New Roman" w:hAnsi="Times New Roman" w:cs="Times New Roman"/>
            <w:sz w:val="24"/>
            <w:szCs w:val="24"/>
          </w:rPr>
          <w:delText>9.10.</w:delText>
        </w:r>
      </w:del>
      <w:ins w:id="2845" w:author="Хайретдинова Галия Динмухаммятовна" w:date="2024-09-09T16:40:00Z">
        <w:del w:id="2846" w:author="Степанова Любовь Борисовна" w:date="2024-10-02T17:07:00Z">
          <w:r w:rsidR="004058FF" w:rsidDel="0072695B">
            <w:rPr>
              <w:rFonts w:ascii="Times New Roman" w:hAnsi="Times New Roman" w:cs="Times New Roman"/>
              <w:sz w:val="24"/>
              <w:szCs w:val="24"/>
            </w:rPr>
            <w:delText xml:space="preserve"> </w:delText>
          </w:r>
        </w:del>
      </w:ins>
      <w:del w:id="2847" w:author="Степанова Любовь Борисовна" w:date="2024-10-02T17:07:00Z"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>МАФы на детских/спортивных площадках изготовленные из различных материалов, в том числе нагревающихся при высокой температуре наружного воздуха (металл). В этом период времени требуется осторожность при использовании таких МАФов</w:delText>
        </w:r>
      </w:del>
      <w:ins w:id="2848" w:author="Хайретдинова Галия Динмухаммятовна" w:date="2024-09-09T16:41:00Z">
        <w:del w:id="2849" w:author="Степанова Любовь Борисовна" w:date="2024-10-02T17:07:00Z">
          <w:r w:rsidR="004058FF" w:rsidDel="0072695B">
            <w:rPr>
              <w:rFonts w:ascii="Times New Roman" w:hAnsi="Times New Roman" w:cs="Times New Roman"/>
              <w:sz w:val="24"/>
              <w:szCs w:val="24"/>
            </w:rPr>
            <w:delText>.</w:delText>
          </w:r>
        </w:del>
      </w:ins>
    </w:p>
    <w:p w14:paraId="51667E37" w14:textId="42E2CAFF" w:rsidR="000041A1" w:rsidRPr="000041A1" w:rsidDel="0072695B" w:rsidRDefault="005A2DEC" w:rsidP="001F77A0">
      <w:pPr>
        <w:spacing w:after="0"/>
        <w:ind w:firstLine="567"/>
        <w:jc w:val="both"/>
        <w:rPr>
          <w:del w:id="2850" w:author="Степанова Любовь Борисовна" w:date="2024-10-02T17:07:00Z"/>
          <w:rFonts w:ascii="Times New Roman" w:hAnsi="Times New Roman" w:cs="Times New Roman"/>
          <w:sz w:val="24"/>
          <w:szCs w:val="24"/>
        </w:rPr>
      </w:pPr>
      <w:del w:id="2851" w:author="Степанова Любовь Борисовна" w:date="2024-10-02T17:07:00Z">
        <w:r w:rsidDel="0072695B">
          <w:rPr>
            <w:rFonts w:ascii="Times New Roman" w:hAnsi="Times New Roman" w:cs="Times New Roman"/>
            <w:sz w:val="24"/>
            <w:szCs w:val="24"/>
          </w:rPr>
          <w:delText>9.11</w:delText>
        </w:r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 xml:space="preserve">. Используемый песок на детских площадках имеет сертификат безопасности, однако, он не предназначен для использования </w:delText>
        </w:r>
        <w:commentRangeStart w:id="2852"/>
        <w:commentRangeStart w:id="2853"/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>перорально</w:delText>
        </w:r>
        <w:commentRangeEnd w:id="2852"/>
        <w:r w:rsidR="00FD00BB" w:rsidDel="0072695B">
          <w:rPr>
            <w:rStyle w:val="af1"/>
          </w:rPr>
          <w:commentReference w:id="2852"/>
        </w:r>
        <w:commentRangeEnd w:id="2853"/>
        <w:r w:rsidR="004058FF" w:rsidDel="0072695B">
          <w:rPr>
            <w:rStyle w:val="af1"/>
          </w:rPr>
          <w:commentReference w:id="2853"/>
        </w:r>
        <w:r w:rsidR="000041A1" w:rsidRPr="000041A1" w:rsidDel="0072695B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0EBB6970" w14:textId="2B394DAB" w:rsidR="000041A1" w:rsidRPr="000041A1" w:rsidDel="0054768B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del w:id="2854" w:author="Степанова Любовь Борисовна" w:date="2024-10-30T13:17:00Z"/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6C8B83E" w14:textId="1FFABA80" w:rsidR="000041A1" w:rsidRPr="000041A1" w:rsidRDefault="007415F1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aps/>
          <w:color w:val="000000"/>
          <w:sz w:val="24"/>
          <w:szCs w:val="24"/>
        </w:rPr>
        <w:pPrChange w:id="2855" w:author="Степанова Любовь Борисовна" w:date="2024-10-04T14:14:00Z">
          <w:pPr>
            <w:numPr>
              <w:numId w:val="48"/>
            </w:numPr>
            <w:autoSpaceDE w:val="0"/>
            <w:autoSpaceDN w:val="0"/>
            <w:adjustRightInd w:val="0"/>
            <w:spacing w:after="0" w:line="240" w:lineRule="auto"/>
            <w:ind w:left="764" w:firstLine="567"/>
          </w:pPr>
        </w:pPrChange>
      </w:pPr>
      <w:ins w:id="2856" w:author="Степанова Любовь Борисовна" w:date="2024-10-04T14:14:00Z">
        <w:r>
          <w:rPr>
            <w:rFonts w:ascii="Times New Roman" w:hAnsi="Times New Roman" w:cs="Times New Roman"/>
            <w:b/>
            <w:bCs/>
            <w:caps/>
            <w:color w:val="000000"/>
            <w:sz w:val="24"/>
            <w:szCs w:val="24"/>
          </w:rPr>
          <w:t>6.</w:t>
        </w:r>
      </w:ins>
      <w:r w:rsidR="000041A1" w:rsidRPr="000041A1">
        <w:rPr>
          <w:rFonts w:ascii="Times New Roman" w:hAnsi="Times New Roman" w:cs="Times New Roman"/>
          <w:b/>
          <w:bCs/>
          <w:caps/>
          <w:color w:val="000000"/>
          <w:sz w:val="24"/>
          <w:szCs w:val="24"/>
        </w:rPr>
        <w:t>Порядок пользования подзем</w:t>
      </w:r>
      <w:ins w:id="2857" w:author="Степанова Любовь Борисовна" w:date="2024-10-04T14:14:00Z">
        <w:r>
          <w:rPr>
            <w:rFonts w:ascii="Times New Roman" w:hAnsi="Times New Roman" w:cs="Times New Roman"/>
            <w:b/>
            <w:bCs/>
            <w:caps/>
            <w:color w:val="000000"/>
            <w:sz w:val="24"/>
            <w:szCs w:val="24"/>
          </w:rPr>
          <w:t>ным</w:t>
        </w:r>
      </w:ins>
      <w:del w:id="2858" w:author="Степанова Любовь Борисовна" w:date="2024-10-04T14:14:00Z">
        <w:r w:rsidR="000041A1" w:rsidRPr="000041A1" w:rsidDel="007415F1">
          <w:rPr>
            <w:rFonts w:ascii="Times New Roman" w:hAnsi="Times New Roman" w:cs="Times New Roman"/>
            <w:b/>
            <w:bCs/>
            <w:caps/>
            <w:color w:val="000000"/>
            <w:sz w:val="24"/>
            <w:szCs w:val="24"/>
          </w:rPr>
          <w:delText>ног</w:delText>
        </w:r>
      </w:del>
      <w:del w:id="2859" w:author="Степанова Любовь Борисовна" w:date="2024-10-04T14:15:00Z">
        <w:r w:rsidR="000041A1" w:rsidRPr="000041A1" w:rsidDel="007415F1">
          <w:rPr>
            <w:rFonts w:ascii="Times New Roman" w:hAnsi="Times New Roman" w:cs="Times New Roman"/>
            <w:b/>
            <w:bCs/>
            <w:caps/>
            <w:color w:val="000000"/>
            <w:sz w:val="24"/>
            <w:szCs w:val="24"/>
          </w:rPr>
          <w:delText>о</w:delText>
        </w:r>
      </w:del>
      <w:r w:rsidR="000041A1" w:rsidRPr="000041A1">
        <w:rPr>
          <w:rFonts w:ascii="Times New Roman" w:hAnsi="Times New Roman" w:cs="Times New Roman"/>
          <w:b/>
          <w:bCs/>
          <w:caps/>
          <w:color w:val="000000"/>
          <w:sz w:val="24"/>
          <w:szCs w:val="24"/>
        </w:rPr>
        <w:t xml:space="preserve"> п</w:t>
      </w:r>
      <w:ins w:id="2860" w:author="Степанова Любовь Борисовна" w:date="2024-10-04T14:15:00Z">
        <w:r>
          <w:rPr>
            <w:rFonts w:ascii="Times New Roman" w:hAnsi="Times New Roman" w:cs="Times New Roman"/>
            <w:b/>
            <w:bCs/>
            <w:caps/>
            <w:color w:val="000000"/>
            <w:sz w:val="24"/>
            <w:szCs w:val="24"/>
          </w:rPr>
          <w:t>ар</w:t>
        </w:r>
      </w:ins>
      <w:del w:id="2861" w:author="Степанова Любовь Борисовна" w:date="2024-10-04T14:14:00Z">
        <w:r w:rsidR="000041A1" w:rsidRPr="000041A1" w:rsidDel="007415F1">
          <w:rPr>
            <w:rFonts w:ascii="Times New Roman" w:hAnsi="Times New Roman" w:cs="Times New Roman"/>
            <w:b/>
            <w:bCs/>
            <w:caps/>
            <w:color w:val="000000"/>
            <w:sz w:val="24"/>
            <w:szCs w:val="24"/>
          </w:rPr>
          <w:delText>ар</w:delText>
        </w:r>
      </w:del>
      <w:r w:rsidR="000041A1" w:rsidRPr="000041A1">
        <w:rPr>
          <w:rFonts w:ascii="Times New Roman" w:hAnsi="Times New Roman" w:cs="Times New Roman"/>
          <w:b/>
          <w:bCs/>
          <w:caps/>
          <w:color w:val="000000"/>
          <w:sz w:val="24"/>
          <w:szCs w:val="24"/>
        </w:rPr>
        <w:t>кинг</w:t>
      </w:r>
      <w:ins w:id="2862" w:author="Степанова Любовь Борисовна" w:date="2024-10-04T14:15:00Z">
        <w:r>
          <w:rPr>
            <w:rFonts w:ascii="Times New Roman" w:hAnsi="Times New Roman" w:cs="Times New Roman"/>
            <w:b/>
            <w:bCs/>
            <w:caps/>
            <w:color w:val="000000"/>
            <w:sz w:val="24"/>
            <w:szCs w:val="24"/>
          </w:rPr>
          <w:t>ом</w:t>
        </w:r>
      </w:ins>
      <w:del w:id="2863" w:author="Степанова Любовь Борисовна" w:date="2024-10-04T14:15:00Z">
        <w:r w:rsidR="000041A1" w:rsidRPr="000041A1" w:rsidDel="007415F1">
          <w:rPr>
            <w:rFonts w:ascii="Times New Roman" w:hAnsi="Times New Roman" w:cs="Times New Roman"/>
            <w:b/>
            <w:bCs/>
            <w:caps/>
            <w:color w:val="000000"/>
            <w:sz w:val="24"/>
            <w:szCs w:val="24"/>
          </w:rPr>
          <w:delText>а и его помещениями</w:delText>
        </w:r>
      </w:del>
      <w:r w:rsidR="000041A1" w:rsidRPr="000041A1">
        <w:rPr>
          <w:rFonts w:ascii="Times New Roman" w:hAnsi="Times New Roman" w:cs="Times New Roman"/>
          <w:b/>
          <w:bCs/>
          <w:caps/>
          <w:color w:val="000000"/>
          <w:sz w:val="24"/>
          <w:szCs w:val="24"/>
        </w:rPr>
        <w:t>.</w:t>
      </w:r>
    </w:p>
    <w:p w14:paraId="1D50F21A" w14:textId="77777777" w:rsidR="000041A1" w:rsidRPr="000041A1" w:rsidRDefault="000041A1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bCs/>
          <w:caps/>
          <w:color w:val="000000"/>
          <w:sz w:val="24"/>
          <w:szCs w:val="24"/>
        </w:rPr>
        <w:pPrChange w:id="2864" w:author="Степанова Любовь Борисовна" w:date="2024-10-04T14:14:00Z">
          <w:pPr>
            <w:autoSpaceDE w:val="0"/>
            <w:autoSpaceDN w:val="0"/>
            <w:adjustRightInd w:val="0"/>
            <w:spacing w:after="0" w:line="240" w:lineRule="auto"/>
            <w:ind w:firstLine="567"/>
          </w:pPr>
        </w:pPrChange>
      </w:pPr>
    </w:p>
    <w:p w14:paraId="45647F2D" w14:textId="18D68738" w:rsidR="000041A1" w:rsidRPr="000041A1" w:rsidRDefault="0054768B" w:rsidP="006B2FA1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ins w:id="2865" w:author="Степанова Любовь Борисовна" w:date="2024-10-30T13:17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commentRangeStart w:id="2866"/>
      <w:del w:id="2867" w:author="Степанова Любовь Борисовна" w:date="2024-10-30T13:17:00Z">
        <w:r w:rsidR="007C73EC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.1.</w:t>
      </w:r>
      <w:r w:rsidR="008364E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Подземный паркинг расположен на двух этажах на -1 и на -2. Въезд </w:t>
      </w:r>
      <w:ins w:id="2868" w:author="Степанова Любовь Борисовна" w:date="2024-10-04T14:16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и выезд из</w:t>
        </w:r>
      </w:ins>
      <w:del w:id="2869" w:author="Степанова Любовь Борисовна" w:date="2024-10-04T14:16:00Z">
        <w:r w:rsidR="000041A1" w:rsidRPr="000041A1" w:rsidDel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в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подземн</w:t>
      </w:r>
      <w:ins w:id="2870" w:author="Степанова Любовь Борисовна" w:date="2024-10-04T14:16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ого</w:t>
        </w:r>
      </w:ins>
      <w:del w:id="2871" w:author="Степанова Любовь Борисовна" w:date="2024-10-04T14:16:00Z">
        <w:r w:rsidR="000041A1" w:rsidRPr="000041A1" w:rsidDel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ый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паркинг</w:t>
      </w:r>
      <w:ins w:id="2872" w:author="Степанова Любовь Борисовна" w:date="2024-10-04T14:16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а</w:t>
        </w:r>
      </w:ins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осуществляется в круглосуточном режиме</w:t>
      </w:r>
      <w:ins w:id="2873" w:author="Степанова Любовь Борисовна" w:date="2024-10-04T14:17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. Въезд организован</w:t>
        </w:r>
      </w:ins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через ворота въезда №1, выезд из подземного паркинга осуществляется через </w:t>
      </w:r>
      <w:ins w:id="2874" w:author="Степанова Любовь Борисовна" w:date="2024-10-04T14:17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ворота </w:t>
        </w:r>
      </w:ins>
      <w:del w:id="2875" w:author="Степанова Любовь Борисовна" w:date="2024-10-04T14:17:00Z">
        <w:r w:rsidR="000041A1" w:rsidRPr="000041A1" w:rsidDel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В</w:delText>
        </w:r>
      </w:del>
      <w:ins w:id="2876" w:author="Степанова Любовь Борисовна" w:date="2024-10-04T14:17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в</w:t>
        </w:r>
      </w:ins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ыезд</w:t>
      </w:r>
      <w:ins w:id="2877" w:author="Степанова Любовь Борисовна" w:date="2024-10-04T14:17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а</w:t>
        </w:r>
      </w:ins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№1 и</w:t>
      </w:r>
      <w:del w:id="2878" w:author="Степанова Любовь Борисовна" w:date="2024-10-04T14:17:00Z">
        <w:r w:rsidR="000041A1" w:rsidRPr="000041A1" w:rsidDel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 xml:space="preserve"> Выезд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№2. </w:t>
      </w:r>
      <w:commentRangeEnd w:id="2866"/>
      <w:r w:rsidR="00693F7D">
        <w:rPr>
          <w:rStyle w:val="af1"/>
        </w:rPr>
        <w:commentReference w:id="2866"/>
      </w:r>
    </w:p>
    <w:p w14:paraId="7CF0C464" w14:textId="4626D532" w:rsidR="008364EA" w:rsidRDefault="008364EA" w:rsidP="007C73EC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p w14:paraId="5ACDB9FA" w14:textId="3FFDB2DB" w:rsidR="008364EA" w:rsidRDefault="008364EA" w:rsidP="007C73EC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p w14:paraId="02C34C43" w14:textId="3C87C810" w:rsidR="008364EA" w:rsidRDefault="008364EA" w:rsidP="007C73EC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DB2744B" wp14:editId="0008D2CF">
            <wp:extent cx="2745105" cy="3686452"/>
            <wp:effectExtent l="5715" t="0" r="3810" b="3810"/>
            <wp:docPr id="12" name="Рисунок 12" descr="doc0196402024080613492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01964020240806134922-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1" b="751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59388" cy="370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284" w14:textId="015AF771" w:rsidR="008364EA" w:rsidRDefault="008364EA" w:rsidP="007C73EC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p w14:paraId="19D36C5D" w14:textId="261AEF20" w:rsidR="008364EA" w:rsidRDefault="008364EA" w:rsidP="007C73EC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p w14:paraId="2F1F9C2F" w14:textId="1A9DC378" w:rsidR="008364EA" w:rsidRDefault="008364EA" w:rsidP="007C73EC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p w14:paraId="31609ECC" w14:textId="2D38DE4E" w:rsidR="008364EA" w:rsidRDefault="008364EA" w:rsidP="007C73EC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8CA6CFD" wp14:editId="6B169E27">
            <wp:extent cx="2468880" cy="3573501"/>
            <wp:effectExtent l="317" t="0" r="7938" b="7937"/>
            <wp:docPr id="13" name="Рисунок 13" descr="doc0196412024080613494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c01964120240806134947-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4" b="844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5007" cy="359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872FA" w14:textId="77777777" w:rsidR="008364EA" w:rsidRPr="000041A1" w:rsidRDefault="008364EA" w:rsidP="007C73EC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p w14:paraId="2885F89D" w14:textId="77777777" w:rsidR="000041A1" w:rsidRPr="000041A1" w:rsidRDefault="000041A1" w:rsidP="007C73EC">
      <w:pPr>
        <w:spacing w:after="0" w:line="267" w:lineRule="auto"/>
        <w:ind w:right="67" w:firstLine="56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p w14:paraId="369F58F5" w14:textId="03191AC0" w:rsidR="000041A1" w:rsidRDefault="0054768B">
      <w:pPr>
        <w:spacing w:after="0" w:line="267" w:lineRule="auto"/>
        <w:ind w:right="6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879" w:author="Степанова Любовь Борисовна" w:date="2024-10-30T13:17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2880" w:author="Степанова Любовь Борисовна" w:date="2024-10-30T13:17:00Z">
        <w:r w:rsidR="000041A1" w:rsidRPr="006B2FA1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.2 Въезд и выезд осуществляется посредством </w:t>
      </w:r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RF</w:t>
      </w:r>
      <w:ins w:id="2881" w:author="Степанова Любовь Борисовна" w:date="2024-10-04T14:17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-</w:t>
        </w:r>
      </w:ins>
      <w:del w:id="2882" w:author="Степанова Любовь Борисовна" w:date="2024-10-04T14:17:00Z">
        <w:r w:rsidR="000041A1" w:rsidRPr="006B2FA1" w:rsidDel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 xml:space="preserve"> </w:delText>
        </w:r>
      </w:del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меток, </w:t>
      </w:r>
      <w:r w:rsidR="00305018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транспондеров</w:t>
      </w:r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del w:id="2883" w:author="Степанова Любовь Борисовна" w:date="2024-10-04T14:17:00Z">
        <w:r w:rsidR="000041A1" w:rsidRPr="006B2FA1" w:rsidDel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 xml:space="preserve"> </w:delText>
        </w:r>
      </w:del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через оформление гостевой заявки в автоматизированной системе пропускного режима </w:t>
      </w:r>
      <w:ins w:id="2884" w:author="Степанова Любовь Борисовна" w:date="2024-10-04T14:19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Комплекса</w:t>
        </w:r>
      </w:ins>
      <w:del w:id="2885" w:author="Степанова Любовь Борисовна" w:date="2024-10-04T14:19:00Z">
        <w:r w:rsidR="000041A1" w:rsidRPr="006B2FA1" w:rsidDel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 xml:space="preserve">въезда/выезда подземного паркинга </w:delText>
        </w:r>
      </w:del>
      <w:del w:id="2886" w:author="Степанова Любовь Борисовна" w:date="2024-10-04T14:17:00Z">
        <w:r w:rsidR="000041A1" w:rsidRPr="006B2FA1" w:rsidDel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ЖК</w:delText>
        </w:r>
      </w:del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67DDFC3C" w14:textId="07E33876" w:rsidR="008364EA" w:rsidRPr="00C0000B" w:rsidRDefault="0054768B" w:rsidP="006B2FA1">
      <w:pPr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887" w:author="Степанова Любовь Борисовна" w:date="2024-10-30T13:17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2888" w:author="Степанова Любовь Борисовна" w:date="2024-10-30T13:17:00Z">
        <w:r w:rsidR="008364EA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8364E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.3. </w:t>
      </w:r>
      <w:r w:rsidR="008364EA" w:rsidRPr="00C000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ЗАПРЕЩАЕТСЯ</w:t>
      </w:r>
      <w:r w:rsidR="008364E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</w:t>
      </w:r>
      <w:r w:rsidR="008364EA" w:rsidRPr="00C000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копировать, дублировать, </w:t>
      </w:r>
      <w:commentRangeStart w:id="2889"/>
      <w:commentRangeStart w:id="2890"/>
      <w:r w:rsidR="008364EA" w:rsidRPr="00C000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</w:t>
      </w:r>
      <w:ins w:id="2891" w:author="Хайретдинова Галия Динмухаммятовна" w:date="2024-09-09T16:42:00Z">
        <w:r w:rsidR="004058F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е</w:t>
        </w:r>
      </w:ins>
      <w:r w:rsidR="008364EA" w:rsidRPr="00C000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редавать</w:t>
      </w:r>
      <w:commentRangeEnd w:id="2889"/>
      <w:r w:rsidR="00A3444F">
        <w:rPr>
          <w:rStyle w:val="af1"/>
        </w:rPr>
        <w:commentReference w:id="2889"/>
      </w:r>
      <w:commentRangeEnd w:id="2890"/>
      <w:r w:rsidR="004058FF">
        <w:rPr>
          <w:rStyle w:val="af1"/>
        </w:rPr>
        <w:commentReference w:id="2890"/>
      </w:r>
      <w:r w:rsidR="008364EA" w:rsidRPr="00C000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del w:id="2892" w:author="Хайретдинова Галия Динмухаммятовна" w:date="2024-09-09T16:42:00Z">
        <w:r w:rsidR="008364EA" w:rsidRPr="00C0000B" w:rsidDel="004058F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 xml:space="preserve">третьим </w:delText>
        </w:r>
      </w:del>
      <w:ins w:id="2893" w:author="Хайретдинова Галия Динмухаммятовна" w:date="2024-09-09T16:42:00Z">
        <w:r w:rsidR="004058F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посторонним</w:t>
        </w:r>
        <w:r w:rsidR="004058FF" w:rsidRPr="00C0000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</w:t>
        </w:r>
      </w:ins>
      <w:commentRangeStart w:id="2894"/>
      <w:commentRangeStart w:id="2895"/>
      <w:r w:rsidR="008364EA" w:rsidRPr="00C000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лицам</w:t>
      </w:r>
      <w:commentRangeEnd w:id="2894"/>
      <w:r w:rsidR="00A3444F">
        <w:rPr>
          <w:rStyle w:val="af1"/>
        </w:rPr>
        <w:commentReference w:id="2894"/>
      </w:r>
      <w:commentRangeEnd w:id="2895"/>
      <w:r w:rsidR="004058FF">
        <w:rPr>
          <w:rStyle w:val="af1"/>
        </w:rPr>
        <w:commentReference w:id="2895"/>
      </w:r>
      <w:r w:rsidR="00B1747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ключи СКУД</w:t>
      </w:r>
      <w:r w:rsidR="008364E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</w:t>
      </w:r>
      <w:r w:rsidR="008364EA" w:rsidRPr="0032225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метки</w:t>
      </w:r>
      <w:r w:rsidR="008364E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транспондеры)</w:t>
      </w:r>
      <w:ins w:id="2896" w:author="Хайретдинова Галия Динмухаммятовна" w:date="2024-09-09T16:42:00Z">
        <w:r w:rsidR="004058F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.</w:t>
        </w:r>
      </w:ins>
    </w:p>
    <w:p w14:paraId="4A227146" w14:textId="5C944721" w:rsidR="008364EA" w:rsidRPr="000041A1" w:rsidRDefault="008364EA">
      <w:pPr>
        <w:spacing w:after="0" w:line="267" w:lineRule="auto"/>
        <w:ind w:right="67" w:firstLine="56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C0000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ШТРАФ за нарушение пункта: ограничение доступа в мобильное приложение У</w:t>
      </w:r>
      <w:ins w:id="2897" w:author="Степанова Любовь Борисовна" w:date="2024-10-04T14:19:00Z">
        <w:r w:rsidR="00693F7D">
          <w:rPr>
            <w:rFonts w:ascii="Times New Roman" w:eastAsia="Times New Roman" w:hAnsi="Times New Roman" w:cs="Times New Roman"/>
            <w:b/>
            <w:color w:val="000000"/>
            <w:sz w:val="24"/>
            <w:szCs w:val="24"/>
            <w:lang w:eastAsia="ru-RU"/>
          </w:rPr>
          <w:t>правляющей организации</w:t>
        </w:r>
      </w:ins>
      <w:del w:id="2898" w:author="Степанова Любовь Борисовна" w:date="2024-10-04T14:19:00Z">
        <w:r w:rsidRPr="00C0000B" w:rsidDel="00693F7D">
          <w:rPr>
            <w:rFonts w:ascii="Times New Roman" w:eastAsia="Times New Roman" w:hAnsi="Times New Roman" w:cs="Times New Roman"/>
            <w:b/>
            <w:color w:val="000000"/>
            <w:sz w:val="24"/>
            <w:szCs w:val="24"/>
            <w:lang w:eastAsia="ru-RU"/>
          </w:rPr>
          <w:delText>К</w:delText>
        </w:r>
      </w:del>
      <w:r w:rsidRPr="00C0000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и к </w:t>
      </w:r>
      <w:r w:rsidRPr="00C000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автоматизированной системе пропускного </w:t>
      </w:r>
      <w:commentRangeStart w:id="2899"/>
      <w:r w:rsidRPr="00C000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режима</w:t>
      </w:r>
      <w:commentRangeEnd w:id="2899"/>
      <w:r w:rsidR="00A3444F">
        <w:rPr>
          <w:rStyle w:val="af1"/>
        </w:rPr>
        <w:commentReference w:id="2899"/>
      </w:r>
      <w:ins w:id="2900" w:author="Степанова Любовь Борисовна" w:date="2024-10-04T14:19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Комплекса</w:t>
        </w:r>
      </w:ins>
      <w:ins w:id="2901" w:author="Хайретдинова Галия Динмухаммятовна" w:date="2024-09-09T16:42:00Z">
        <w:r w:rsidR="004058F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.</w:t>
        </w:r>
      </w:ins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2249B061" w14:textId="77777777" w:rsidR="008364EA" w:rsidRPr="006B2FA1" w:rsidRDefault="008364EA">
      <w:pPr>
        <w:spacing w:after="0" w:line="267" w:lineRule="auto"/>
        <w:ind w:right="6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A247224" w14:textId="535C6089" w:rsidR="000041A1" w:rsidRDefault="008364EA" w:rsidP="007C73EC">
      <w:pPr>
        <w:spacing w:after="0" w:line="267" w:lineRule="auto"/>
        <w:ind w:right="6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3123A8B" wp14:editId="1A1CCC5C">
            <wp:simplePos x="0" y="0"/>
            <wp:positionH relativeFrom="column">
              <wp:posOffset>3339465</wp:posOffset>
            </wp:positionH>
            <wp:positionV relativeFrom="paragraph">
              <wp:posOffset>0</wp:posOffset>
            </wp:positionV>
            <wp:extent cx="2733675" cy="2049780"/>
            <wp:effectExtent l="0" t="0" r="9525" b="7620"/>
            <wp:wrapTopAndBottom/>
            <wp:docPr id="10" name="Рисунок 10" descr="photo_2024-08-06_17-04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_2024-08-06_17-04-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4CB8D5F1" wp14:editId="6C7700C3">
            <wp:simplePos x="0" y="0"/>
            <wp:positionH relativeFrom="column">
              <wp:posOffset>360045</wp:posOffset>
            </wp:positionH>
            <wp:positionV relativeFrom="paragraph">
              <wp:posOffset>0</wp:posOffset>
            </wp:positionV>
            <wp:extent cx="2764181" cy="2072249"/>
            <wp:effectExtent l="0" t="0" r="0" b="4445"/>
            <wp:wrapTopAndBottom/>
            <wp:docPr id="11" name="Рисунок 11" descr="photo_2024-08-06_17-04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hoto_2024-08-06_17-04-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81" cy="207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9500A" w14:textId="55AC6537" w:rsidR="008364EA" w:rsidRPr="000041A1" w:rsidRDefault="008364EA" w:rsidP="007C73EC">
      <w:pPr>
        <w:spacing w:after="0" w:line="267" w:lineRule="auto"/>
        <w:ind w:right="6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FF89E60" w14:textId="6B610A28" w:rsidR="000041A1" w:rsidRPr="000041A1" w:rsidRDefault="0054768B" w:rsidP="006B2FA1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ins w:id="2902" w:author="Степанова Любовь Борисовна" w:date="2024-10-30T13:17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2903" w:author="Степанова Любовь Борисовна" w:date="2024-10-30T13:17:00Z">
        <w:r w:rsidR="007C73EC" w:rsidRPr="006B2FA1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.4.</w:t>
      </w:r>
      <w:r w:rsidR="000041A1" w:rsidRP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Право пользования подземным паркингом имеют лица, наделенные правом соб</w:t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ственности на помещение </w:t>
      </w:r>
      <w:ins w:id="2904" w:author="Степанова Любовь Борисовна" w:date="2024-10-04T14:19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МКД</w:t>
        </w:r>
      </w:ins>
      <w:del w:id="2905" w:author="Степанова Любовь Борисовна" w:date="2024-10-04T14:19:00Z">
        <w:r w:rsidR="000041A1" w:rsidRPr="000041A1" w:rsidDel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ЖК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или правом пользования помещением </w:t>
      </w:r>
      <w:ins w:id="2906" w:author="Степанова Любовь Борисовна" w:date="2024-10-04T14:20:00Z">
        <w:r w:rsidR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МКД</w:t>
        </w:r>
      </w:ins>
      <w:del w:id="2907" w:author="Степанова Любовь Борисовна" w:date="2024-10-04T14:20:00Z">
        <w:r w:rsidR="000041A1" w:rsidRPr="000041A1" w:rsidDel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ЖК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основании заключенных договоров, либо в соответствии с настоящим </w:t>
      </w:r>
      <w:commentRangeStart w:id="2908"/>
      <w:commentRangeStart w:id="2909"/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Правилами</w:t>
      </w:r>
      <w:commentRangeEnd w:id="2908"/>
      <w:r w:rsidR="00A3444F">
        <w:rPr>
          <w:rStyle w:val="af1"/>
        </w:rPr>
        <w:commentReference w:id="2908"/>
      </w:r>
      <w:commentRangeEnd w:id="2909"/>
      <w:r w:rsidR="000329F9">
        <w:rPr>
          <w:rStyle w:val="af1"/>
        </w:rPr>
        <w:commentReference w:id="2909"/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del w:id="2910" w:author="Екатерина Шнайдер" w:date="2024-08-22T22:24:00Z">
        <w:r w:rsidR="000041A1" w:rsidRPr="000041A1" w:rsidDel="00A3444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 xml:space="preserve"> </w:delText>
        </w:r>
      </w:del>
    </w:p>
    <w:p w14:paraId="1FE089FD" w14:textId="1EFC7791" w:rsidR="000041A1" w:rsidRPr="000041A1" w:rsidRDefault="0054768B" w:rsidP="006B2FA1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ins w:id="2911" w:author="Степанова Любовь Борисовна" w:date="2024-10-30T13:19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2912" w:author="Степанова Любовь Борисовна" w:date="2024-10-30T13:19:00Z">
        <w:r w:rsidR="007C73EC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.5.</w:t>
      </w:r>
      <w:r w:rsidR="00AB4E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Пользование подземным паркингом должно осуществляется с учетом необходимости соблюдения прав и законных интересов граждан и юридических лиц, владеющих и пользующихся помещениями, требований пожарной безопасности, санитарно-гигиенических, экологических, архитектурно-градостроительных, эксплуатационных, иных требований и настоящего Правила.  </w:t>
      </w:r>
    </w:p>
    <w:p w14:paraId="041A82D5" w14:textId="4D6201A9" w:rsidR="000041A1" w:rsidRPr="00B27EC4" w:rsidRDefault="0054768B" w:rsidP="006B2FA1">
      <w:pPr>
        <w:spacing w:after="0" w:line="267" w:lineRule="auto"/>
        <w:ind w:right="67" w:firstLine="567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ins w:id="2913" w:author="Степанова Любовь Борисовна" w:date="2024-10-30T13:19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2914" w:author="Степанова Любовь Борисовна" w:date="2024-10-30T13:19:00Z">
        <w:r w:rsidR="007C73EC" w:rsidRPr="006B2FA1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.6.</w:t>
      </w:r>
      <w:r w:rsidR="00AB4E8D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Парковка транспортных средств разрешается пользователям только на машиноместах, находящихся в их пользовании и (или) владении и в пределах размеченных разделительных линий.  </w:t>
      </w:r>
    </w:p>
    <w:p w14:paraId="0819E9A4" w14:textId="2CF0CA5F" w:rsidR="000041A1" w:rsidRPr="00B27EC4" w:rsidRDefault="000041A1" w:rsidP="007C73EC">
      <w:pPr>
        <w:spacing w:after="0" w:line="267" w:lineRule="auto"/>
        <w:ind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Стоянка транспортных средств в проходах, проездах и других местах общего пользования запрещена.</w:t>
      </w:r>
    </w:p>
    <w:p w14:paraId="6524FE42" w14:textId="77777777" w:rsidR="000041A1" w:rsidRPr="00B27EC4" w:rsidRDefault="000041A1" w:rsidP="007C73EC">
      <w:pPr>
        <w:spacing w:after="0" w:line="267" w:lineRule="auto"/>
        <w:ind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Создание помех для въезда в подземный паркинг или выезда, припаркованного на территории подземного паркинга транспортного средства, является недопустимым.  </w:t>
      </w:r>
    </w:p>
    <w:p w14:paraId="573B2755" w14:textId="61DAF7CD" w:rsidR="000041A1" w:rsidRPr="006B2FA1" w:rsidRDefault="0054768B" w:rsidP="006B2FA1">
      <w:pPr>
        <w:spacing w:after="0" w:line="267" w:lineRule="auto"/>
        <w:ind w:right="57" w:firstLine="567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915" w:author="Степанова Любовь Борисовна" w:date="2024-10-30T13:19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2916" w:author="Степанова Любовь Борисовна" w:date="2024-10-30T13:19:00Z">
        <w:r w:rsidR="007C73EC" w:rsidRPr="006B2FA1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.7.</w:t>
      </w:r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Разрешается использовать колясочные МОП, расположенные возле</w:t>
      </w:r>
      <w:ins w:id="2917" w:author="Хайретдинова Галия Динмухаммятовна" w:date="2024-09-09T16:45:00Z">
        <w:r w:rsidR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входа </w:t>
        </w:r>
        <w:proofErr w:type="gramStart"/>
        <w:r w:rsidR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в </w:t>
        </w:r>
      </w:ins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секци</w:t>
      </w:r>
      <w:ins w:id="2918" w:author="Хайретдинова Галия Динмухаммятовна" w:date="2024-09-09T16:45:00Z">
        <w:r w:rsidR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и</w:t>
        </w:r>
      </w:ins>
      <w:proofErr w:type="gramEnd"/>
      <w:del w:id="2919" w:author="Хайретдинова Галия Динмухаммятовна" w:date="2024-09-09T16:45:00Z">
        <w:r w:rsidR="000041A1" w:rsidRPr="006B2FA1" w:rsidDel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й</w:delText>
        </w:r>
      </w:del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-1 и -2 этажах паркинга, также для хранения велосипедов и </w:t>
      </w:r>
      <w:commentRangeStart w:id="2920"/>
      <w:commentRangeStart w:id="2921"/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самокатов</w:t>
      </w:r>
      <w:commentRangeEnd w:id="2920"/>
      <w:r w:rsidR="00A3444F">
        <w:rPr>
          <w:rStyle w:val="af1"/>
        </w:rPr>
        <w:commentReference w:id="2920"/>
      </w:r>
      <w:commentRangeEnd w:id="2921"/>
      <w:r w:rsidR="000329F9">
        <w:rPr>
          <w:rStyle w:val="af1"/>
        </w:rPr>
        <w:commentReference w:id="2921"/>
      </w:r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ins w:id="2922" w:author="Хайретдинова Галия Динмухаммятовна" w:date="2024-09-09T16:46:00Z">
        <w:r w:rsidR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</w:t>
        </w:r>
      </w:ins>
    </w:p>
    <w:p w14:paraId="1360BD4D" w14:textId="07BB1C93" w:rsidR="000041A1" w:rsidRPr="00B27EC4" w:rsidRDefault="0054768B" w:rsidP="006B2FA1">
      <w:pPr>
        <w:spacing w:after="0" w:line="267" w:lineRule="auto"/>
        <w:ind w:right="57" w:firstLine="567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923" w:author="Степанова Любовь Борисовна" w:date="2024-10-30T13:19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2924" w:author="Степанова Любовь Борисовна" w:date="2024-10-30T13:19:00Z">
        <w:r w:rsidR="007C73EC" w:rsidRPr="006B2FA1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.8. </w:t>
      </w:r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Не допускается стоянка транспортных средств с работающим двигателем более </w:t>
      </w:r>
      <w:ins w:id="2925" w:author="Степанова Любовь Борисовна" w:date="2024-10-04T14:21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двух</w:t>
        </w:r>
      </w:ins>
      <w:del w:id="2926" w:author="Степанова Любовь Борисовна" w:date="2024-10-04T14:21:00Z">
        <w:r w:rsidR="000041A1" w:rsidRPr="006B2FA1" w:rsidDel="00693F7D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2х</w:delText>
        </w:r>
      </w:del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минут.</w:t>
      </w:r>
    </w:p>
    <w:p w14:paraId="014AE926" w14:textId="1EB3511E" w:rsidR="000041A1" w:rsidRPr="000041A1" w:rsidRDefault="0054768B" w:rsidP="006B2FA1">
      <w:pPr>
        <w:spacing w:after="0" w:line="267" w:lineRule="auto"/>
        <w:ind w:right="57" w:firstLine="567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927" w:author="Степанова Любовь Борисовна" w:date="2024-10-30T13:19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2928" w:author="Степанова Любовь Борисовна" w:date="2024-10-30T13:19:00Z">
        <w:r w:rsidR="007C73EC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.9. </w:t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Ремонт и обслуживание транспортных средств на территории подземного паркинга не допускается, за исключением следующих работ: замена дворников, замена ламп, фар, замена аккумулятора, долив </w:t>
      </w:r>
      <w:proofErr w:type="spellStart"/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стеклоомывающей</w:t>
      </w:r>
      <w:proofErr w:type="spellEnd"/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жидкости, зарядка электромобилей на специально оборудованных машиноместах со специализированным оборудованием, а также работ, вызванных чрезвычайными обстоятельствами. </w:t>
      </w:r>
    </w:p>
    <w:p w14:paraId="31DF16CB" w14:textId="0C704FA0" w:rsidR="000041A1" w:rsidRPr="00B27EC4" w:rsidRDefault="0054768B" w:rsidP="006B2FA1">
      <w:pPr>
        <w:spacing w:after="0" w:line="267" w:lineRule="auto"/>
        <w:ind w:right="57" w:firstLine="567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929" w:author="Степанова Любовь Борисовна" w:date="2024-10-30T13:19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2930" w:author="Степанова Любовь Борисовна" w:date="2024-10-30T13:19:00Z">
        <w:r w:rsidR="007C73EC" w:rsidRPr="006B2FA1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.10.</w:t>
      </w:r>
      <w:r w:rsidR="00B15C17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0041A1" w:rsidRPr="006B2F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Не допускается разделение машиномест перегородками на отдельные боксы. </w:t>
      </w:r>
    </w:p>
    <w:p w14:paraId="567A483B" w14:textId="06F51A22" w:rsidR="000041A1" w:rsidRPr="00285B3F" w:rsidRDefault="0054768B" w:rsidP="006B2FA1">
      <w:pPr>
        <w:spacing w:after="0" w:line="267" w:lineRule="auto"/>
        <w:ind w:right="57" w:firstLine="567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931" w:author="Степанова Любовь Борисовна" w:date="2024-10-30T13:20:00Z">
        <w:r w:rsidRPr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2932" w:author="Степанова Любовь Борисовна" w:date="2024-10-30T18:52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eastAsia="ru-RU"/>
              </w:rPr>
            </w:rPrChange>
          </w:rPr>
          <w:t>6</w:t>
        </w:r>
      </w:ins>
      <w:del w:id="2933" w:author="Степанова Любовь Борисовна" w:date="2024-10-30T13:19:00Z">
        <w:r w:rsidR="007C73EC" w:rsidRPr="00285B3F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.11.</w:t>
      </w:r>
      <w:r w:rsidR="00B15C17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0041A1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Не допускается заезд транспортных средств по гостевой </w:t>
      </w:r>
      <w:del w:id="2934" w:author="Степанова Любовь Борисовна" w:date="2024-10-04T14:22:00Z">
        <w:r w:rsidR="000041A1" w:rsidRPr="00285B3F" w:rsidDel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заявке, в случае, если</w:delText>
        </w:r>
      </w:del>
      <w:ins w:id="2935" w:author="Степанова Любовь Борисовна" w:date="2024-10-04T14:22:00Z">
        <w:r w:rsidR="00432117" w:rsidRPr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заявке в случае, если</w:t>
        </w:r>
      </w:ins>
      <w:r w:rsidR="000041A1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при оформлении</w:t>
      </w:r>
      <w:ins w:id="2936" w:author="Степанова Любовь Борисовна" w:date="2024-10-04T14:22:00Z">
        <w:r w:rsidR="00432117" w:rsidRPr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,</w:t>
        </w:r>
      </w:ins>
      <w:r w:rsidR="000041A1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 указан номер </w:t>
      </w:r>
      <w:proofErr w:type="spellStart"/>
      <w:r w:rsidR="000041A1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машино</w:t>
      </w:r>
      <w:proofErr w:type="spellEnd"/>
      <w:r w:rsidR="000041A1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-места для стоянки гостя в подземном паркинге. В этом случае </w:t>
      </w:r>
      <w:ins w:id="2937" w:author="Степанова Любовь Борисовна" w:date="2024-10-04T14:22:00Z">
        <w:r w:rsidR="00432117" w:rsidRPr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по </w:t>
        </w:r>
      </w:ins>
      <w:del w:id="2938" w:author="Степанова Любовь Борисовна" w:date="2024-10-04T14:22:00Z">
        <w:r w:rsidR="000041A1" w:rsidRPr="00285B3F" w:rsidDel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 xml:space="preserve">в </w:delText>
        </w:r>
      </w:del>
      <w:r w:rsidR="000041A1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данной заявке будет отказано в заезде в подземный паркинг. </w:t>
      </w:r>
    </w:p>
    <w:p w14:paraId="2C31E6A6" w14:textId="335C25F7" w:rsidR="000041A1" w:rsidRPr="00285B3F" w:rsidRDefault="0054768B" w:rsidP="006B2FA1">
      <w:pPr>
        <w:spacing w:after="0" w:line="267" w:lineRule="auto"/>
        <w:ind w:right="57" w:firstLine="567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939" w:author="Степанова Любовь Борисовна" w:date="2024-10-30T13:20:00Z">
        <w:r w:rsidRPr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2940" w:author="Степанова Любовь Борисовна" w:date="2024-10-30T18:52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eastAsia="ru-RU"/>
              </w:rPr>
            </w:rPrChange>
          </w:rPr>
          <w:t>6</w:t>
        </w:r>
      </w:ins>
      <w:del w:id="2941" w:author="Степанова Любовь Борисовна" w:date="2024-10-30T13:20:00Z">
        <w:r w:rsidR="007C73EC" w:rsidRPr="00285B3F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.12.</w:t>
      </w:r>
      <w:r w:rsidR="00B15C17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0041A1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Заезд </w:t>
      </w:r>
      <w:ins w:id="2942" w:author="Степанова Любовь Борисовна" w:date="2024-10-04T14:22:00Z">
        <w:r w:rsidR="00432117" w:rsidRPr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т</w:t>
        </w:r>
      </w:ins>
      <w:del w:id="2943" w:author="Степанова Любовь Борисовна" w:date="2024-10-04T14:22:00Z">
        <w:r w:rsidR="000041A1" w:rsidRPr="00285B3F" w:rsidDel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Т</w:delText>
        </w:r>
      </w:del>
      <w:r w:rsidR="000041A1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акси и машин каршеринга в подземный паркинг не допускается. </w:t>
      </w:r>
    </w:p>
    <w:p w14:paraId="116A3CFC" w14:textId="632960F5" w:rsidR="000041A1" w:rsidRPr="00285B3F" w:rsidRDefault="0054768B" w:rsidP="006B2FA1">
      <w:pPr>
        <w:spacing w:after="0" w:line="267" w:lineRule="auto"/>
        <w:ind w:right="57" w:firstLine="567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944" w:author="Степанова Любовь Борисовна" w:date="2024-10-30T13:20:00Z">
        <w:r w:rsidRPr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2945" w:author="Степанова Любовь Борисовна" w:date="2024-10-30T18:52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eastAsia="ru-RU"/>
              </w:rPr>
            </w:rPrChange>
          </w:rPr>
          <w:t>6</w:t>
        </w:r>
      </w:ins>
      <w:del w:id="2946" w:author="Степанова Любовь Борисовна" w:date="2024-10-30T13:20:00Z">
        <w:r w:rsidR="007C73EC" w:rsidRPr="00285B3F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.13.</w:t>
      </w:r>
      <w:r w:rsidR="00B15C17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0041A1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Исключением по пунктам </w:t>
      </w:r>
      <w:ins w:id="2947" w:author="Степанова Любовь Борисовна" w:date="2024-10-30T18:51:00Z">
        <w:r w:rsidR="00285B3F" w:rsidRPr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2948" w:author="Степанова Любовь Борисовна" w:date="2024-10-30T18:52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eastAsia="ru-RU"/>
              </w:rPr>
            </w:rPrChange>
          </w:rPr>
          <w:t>6</w:t>
        </w:r>
      </w:ins>
      <w:del w:id="2949" w:author="Степанова Любовь Борисовна" w:date="2024-10-30T18:51:00Z">
        <w:r w:rsidR="00080232" w:rsidRPr="00285B3F" w:rsidDel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080232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.11</w:t>
      </w:r>
      <w:r w:rsidR="000041A1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ins w:id="2950" w:author="Степанова Любовь Борисовна" w:date="2024-10-30T18:51:00Z">
        <w:r w:rsidR="00285B3F" w:rsidRPr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2951" w:author="Степанова Любовь Борисовна" w:date="2024-10-30T18:52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eastAsia="ru-RU"/>
              </w:rPr>
            </w:rPrChange>
          </w:rPr>
          <w:t>6</w:t>
        </w:r>
      </w:ins>
      <w:del w:id="2952" w:author="Степанова Любовь Борисовна" w:date="2024-10-30T18:51:00Z">
        <w:r w:rsidR="00080232" w:rsidRPr="00285B3F" w:rsidDel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080232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.12</w:t>
      </w:r>
      <w:r w:rsidR="000041A1"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составляют случаи возможной остановки автомобилей в подземном паркинге, если:</w:t>
      </w:r>
    </w:p>
    <w:p w14:paraId="33B23862" w14:textId="77777777" w:rsidR="000041A1" w:rsidRPr="00285B3F" w:rsidRDefault="000041A1" w:rsidP="007C73EC">
      <w:pPr>
        <w:spacing w:after="0" w:line="267" w:lineRule="auto"/>
        <w:ind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собственники имеет ограниченную подвижность (по медицинским показателям)</w:t>
      </w:r>
    </w:p>
    <w:p w14:paraId="5729E137" w14:textId="715642AC" w:rsidR="000041A1" w:rsidRPr="006B2FA1" w:rsidRDefault="000041A1" w:rsidP="007C73EC">
      <w:pPr>
        <w:spacing w:after="0" w:line="267" w:lineRule="auto"/>
        <w:ind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commentRangeStart w:id="2953"/>
      <w:commentRangeStart w:id="2954"/>
      <w:r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 собственник передвигается </w:t>
      </w:r>
      <w:ins w:id="2955" w:author="Степанова Любовь Борисовна" w:date="2024-10-30T18:51:00Z">
        <w:r w:rsidR="00285B3F" w:rsidRPr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2956" w:author="Степанова Любовь Борисовна" w:date="2024-10-30T18:52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eastAsia="ru-RU"/>
              </w:rPr>
            </w:rPrChange>
          </w:rPr>
          <w:t xml:space="preserve">для разгрузки- погрузки </w:t>
        </w:r>
      </w:ins>
      <w:del w:id="2957" w:author="Степанова Любовь Борисовна" w:date="2024-10-30T18:51:00Z">
        <w:r w:rsidRPr="00285B3F" w:rsidDel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с багажом весом более 40 кг (от 2-х и более чемоданов)</w:delText>
        </w:r>
      </w:del>
      <w:r w:rsidRPr="00285B3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commentRangeEnd w:id="2953"/>
      <w:r w:rsidR="00A3444F" w:rsidRPr="00285B3F">
        <w:rPr>
          <w:rStyle w:val="af1"/>
        </w:rPr>
        <w:commentReference w:id="2953"/>
      </w:r>
      <w:commentRangeEnd w:id="2954"/>
      <w:r w:rsidR="000329F9" w:rsidRPr="00285B3F">
        <w:rPr>
          <w:rStyle w:val="af1"/>
        </w:rPr>
        <w:commentReference w:id="2954"/>
      </w:r>
    </w:p>
    <w:p w14:paraId="7CB1DE1B" w14:textId="78CFBCBD" w:rsidR="000041A1" w:rsidRPr="006B2FA1" w:rsidRDefault="0054768B" w:rsidP="007C73EC">
      <w:pPr>
        <w:spacing w:after="0" w:line="267" w:lineRule="auto"/>
        <w:ind w:right="57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ins w:id="2958" w:author="Степанова Любовь Борисовна" w:date="2024-10-30T13:20:00Z">
        <w:r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lastRenderedPageBreak/>
          <w:t>6</w:t>
        </w:r>
      </w:ins>
      <w:del w:id="2959" w:author="Степанова Любовь Борисовна" w:date="2024-10-30T13:20:00Z">
        <w:r w:rsidR="007C73EC" w:rsidRPr="006B2FA1" w:rsidDel="0054768B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delText>10</w:delText>
        </w:r>
      </w:del>
      <w:r w:rsidR="007C73EC" w:rsidRPr="006B2FA1">
        <w:rPr>
          <w:rFonts w:ascii="Times New Roman" w:eastAsia="Times New Roman" w:hAnsi="Times New Roman" w:cs="Times New Roman"/>
          <w:sz w:val="24"/>
          <w:szCs w:val="24"/>
          <w:lang w:eastAsia="ru-RU"/>
        </w:rPr>
        <w:t>.14.</w:t>
      </w:r>
      <w:ins w:id="2960" w:author="Степанова Любовь Борисовна" w:date="2024-10-30T18:52:00Z">
        <w:r w:rsidR="00285B3F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 xml:space="preserve"> </w:t>
        </w:r>
      </w:ins>
      <w:proofErr w:type="gramStart"/>
      <w:r w:rsidR="000041A1" w:rsidRPr="006B2FA1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proofErr w:type="gramEnd"/>
      <w:r w:rsidR="000041A1" w:rsidRPr="006B2FA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случае обнаружения нарушения настоящих Правил, У</w:t>
      </w:r>
      <w:ins w:id="2961" w:author="Степанова Любовь Борисовна" w:date="2024-10-04T14:23:00Z">
        <w:r w:rsidR="00432117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правляющая организация</w:t>
        </w:r>
      </w:ins>
      <w:del w:id="2962" w:author="Степанова Любовь Борисовна" w:date="2024-10-04T14:23:00Z">
        <w:r w:rsidR="000041A1" w:rsidRPr="006B2FA1" w:rsidDel="00432117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delText>К</w:delText>
        </w:r>
      </w:del>
      <w:r w:rsidR="000041A1" w:rsidRPr="006B2FA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имеет право блокировать метку и отказывать в заявке на въезд в подземный паркинг сроком до 7 </w:t>
      </w:r>
      <w:r w:rsidR="000041A1" w:rsidRPr="00432117">
        <w:rPr>
          <w:rFonts w:ascii="Times New Roman" w:eastAsia="Times New Roman" w:hAnsi="Times New Roman" w:cs="Times New Roman"/>
          <w:sz w:val="24"/>
          <w:szCs w:val="24"/>
          <w:lang w:eastAsia="ru-RU"/>
        </w:rPr>
        <w:t>календарных</w:t>
      </w:r>
      <w:ins w:id="2963" w:author="Степанова Любовь Борисовна" w:date="2024-10-04T14:25:00Z">
        <w:r w:rsidR="00432117" w:rsidRPr="00432117">
          <w:rPr>
            <w:rFonts w:ascii="Times New Roman" w:eastAsia="Times New Roman" w:hAnsi="Times New Roman" w:cs="Times New Roman"/>
            <w:sz w:val="24"/>
            <w:szCs w:val="24"/>
            <w:lang w:eastAsia="ru-RU"/>
            <w:rPrChange w:id="2964" w:author="Степанова Любовь Борисовна" w:date="2024-10-04T14:25:00Z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</w:rPrChange>
          </w:rPr>
          <w:t xml:space="preserve"> </w:t>
        </w:r>
      </w:ins>
      <w:del w:id="2965" w:author="Степанова Любовь Борисовна" w:date="2024-10-04T14:25:00Z">
        <w:r w:rsidR="000041A1" w:rsidRPr="00432117" w:rsidDel="00432117">
          <w:rPr>
            <w:rFonts w:ascii="Times New Roman" w:eastAsia="Times New Roman" w:hAnsi="Times New Roman" w:cs="Times New Roman"/>
            <w:sz w:val="24"/>
            <w:szCs w:val="24"/>
            <w:lang w:eastAsia="ru-RU"/>
            <w:rPrChange w:id="2966" w:author="Степанова Любовь Борисовна" w:date="2024-10-04T14:25:00Z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</w:rPrChange>
          </w:rPr>
          <w:delText xml:space="preserve"> </w:delText>
        </w:r>
      </w:del>
      <w:r w:rsidR="000041A1" w:rsidRPr="00432117">
        <w:rPr>
          <w:rFonts w:ascii="Times New Roman" w:eastAsia="Times New Roman" w:hAnsi="Times New Roman" w:cs="Times New Roman"/>
          <w:sz w:val="24"/>
          <w:szCs w:val="24"/>
          <w:lang w:eastAsia="ru-RU"/>
        </w:rPr>
        <w:t>дней</w:t>
      </w:r>
      <w:r w:rsidR="000041A1" w:rsidRPr="006B2FA1">
        <w:rPr>
          <w:rFonts w:ascii="Times New Roman" w:eastAsia="Times New Roman" w:hAnsi="Times New Roman" w:cs="Times New Roman"/>
          <w:sz w:val="24"/>
          <w:szCs w:val="24"/>
          <w:lang w:eastAsia="ru-RU"/>
        </w:rPr>
        <w:t>. При повторном нарушении У</w:t>
      </w:r>
      <w:ins w:id="2967" w:author="Степанова Любовь Борисовна" w:date="2024-10-04T14:23:00Z">
        <w:r w:rsidR="00432117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правляющая организация</w:t>
        </w:r>
      </w:ins>
      <w:del w:id="2968" w:author="Степанова Любовь Борисовна" w:date="2024-10-04T14:23:00Z">
        <w:r w:rsidR="000041A1" w:rsidRPr="006B2FA1" w:rsidDel="00432117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delText>К</w:delText>
        </w:r>
      </w:del>
      <w:r w:rsidR="000041A1" w:rsidRPr="006B2FA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имеет право блокировать метку, заявки на въезд </w:t>
      </w:r>
      <w:ins w:id="2969" w:author="Степанова Любовь Борисовна" w:date="2024-10-04T14:24:00Z">
        <w:r w:rsidR="00432117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подземный паркинг</w:t>
        </w:r>
      </w:ins>
      <w:del w:id="2970" w:author="Степанова Любовь Борисовна" w:date="2024-10-04T14:24:00Z">
        <w:r w:rsidR="000041A1" w:rsidRPr="006B2FA1" w:rsidDel="00432117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delText>через мобильное приложение сроком</w:delText>
        </w:r>
      </w:del>
      <w:r w:rsidR="000041A1" w:rsidRPr="006B2FA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30 календарных дней. </w:t>
      </w:r>
    </w:p>
    <w:p w14:paraId="4EA2BDED" w14:textId="375BEDA2" w:rsidR="000041A1" w:rsidRDefault="0054768B" w:rsidP="007C73EC">
      <w:pPr>
        <w:spacing w:after="0" w:line="267" w:lineRule="auto"/>
        <w:ind w:right="57" w:firstLine="567"/>
        <w:jc w:val="both"/>
        <w:rPr>
          <w:ins w:id="2971" w:author="Степанова Любовь Борисовна" w:date="2024-10-04T14:33:00Z"/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972" w:author="Степанова Любовь Борисовна" w:date="2024-10-30T13:20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2973" w:author="Степанова Любовь Борисовна" w:date="2024-10-30T13:20:00Z">
        <w:r w:rsidR="000041A1" w:rsidRPr="000041A1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.1</w:t>
      </w:r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</w:t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территории машиномест и мест общего пользования подземной парковки ЗАПРЕЩЕНО:</w:t>
      </w:r>
    </w:p>
    <w:p w14:paraId="10383D91" w14:textId="3B65C4C8" w:rsidR="00757A90" w:rsidRPr="000041A1" w:rsidRDefault="00757A90" w:rsidP="007C73EC">
      <w:pPr>
        <w:spacing w:after="0" w:line="267" w:lineRule="auto"/>
        <w:ind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974" w:author="Степанова Любовь Борисовна" w:date="2024-10-04T14:33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-нахождение детей без сопровождения взрослых;</w:t>
        </w:r>
      </w:ins>
    </w:p>
    <w:p w14:paraId="545CFA59" w14:textId="77777777" w:rsidR="000041A1" w:rsidRPr="000041A1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курение, употребление спиртных напитков и (или) наркотических веществ; </w:t>
      </w:r>
    </w:p>
    <w:p w14:paraId="0DFD0C97" w14:textId="77777777" w:rsidR="000041A1" w:rsidRPr="000041A1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заправка транспортных средств;  </w:t>
      </w:r>
    </w:p>
    <w:p w14:paraId="3FD8B1AE" w14:textId="77777777" w:rsidR="000041A1" w:rsidRPr="000041A1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пользование открытым огнем, в т.ч. в качестве источника света или для прогрева двигателя;</w:t>
      </w:r>
    </w:p>
    <w:p w14:paraId="77253C38" w14:textId="4A3AEFDE" w:rsidR="000041A1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ins w:id="2975" w:author="Степанова Любовь Борисовна" w:date="2024-10-04T14:33:00Z"/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вождение транспортных средств лицами, не имеющими документов о праве управления;  </w:t>
      </w:r>
    </w:p>
    <w:p w14:paraId="5210EEDD" w14:textId="02D2C33A" w:rsidR="00757A90" w:rsidRPr="000041A1" w:rsidDel="00757A90" w:rsidRDefault="00757A90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del w:id="2976" w:author="Степанова Любовь Борисовна" w:date="2024-10-04T14:34:00Z"/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A8432A4" w14:textId="77777777" w:rsidR="000041A1" w:rsidRPr="000041A1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hAnsi="Times New Roman" w:cs="Times New Roman"/>
          <w:sz w:val="24"/>
          <w:szCs w:val="24"/>
        </w:rPr>
        <w:t>мойка транспортных средств, слив бензина и масел;</w:t>
      </w:r>
    </w:p>
    <w:p w14:paraId="6C97B8FC" w14:textId="77777777" w:rsidR="000041A1" w:rsidRPr="000041A1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осуществлять въезд транспортных средств, имеющих утечку ГСМ; </w:t>
      </w:r>
    </w:p>
    <w:p w14:paraId="13A07B9C" w14:textId="77777777" w:rsidR="000041A1" w:rsidRPr="000041A1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открывать и проникать в электрощиты, вмешиваться в работу электрических приборов и светильников, любого другого инженерного оборудования; </w:t>
      </w:r>
    </w:p>
    <w:p w14:paraId="0EB2BE0E" w14:textId="77777777" w:rsidR="000041A1" w:rsidRPr="000041A1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самостоятельно подключаться к системам электроснабжения, в том числе пользоваться розетками в местах общего пользования; </w:t>
      </w:r>
    </w:p>
    <w:p w14:paraId="7A31E344" w14:textId="6380A505" w:rsidR="000041A1" w:rsidRPr="000041A1" w:rsidDel="00432117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del w:id="2977" w:author="Степанова Любовь Борисовна" w:date="2024-10-04T14:26:00Z"/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del w:id="2978" w:author="Степанова Любовь Борисовна" w:date="2024-10-04T14:26:00Z">
        <w:r w:rsidRPr="000041A1" w:rsidDel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 xml:space="preserve">самостоятельно ремонтировать системы освещения и электроснабжения; </w:delText>
        </w:r>
      </w:del>
    </w:p>
    <w:p w14:paraId="66E8B325" w14:textId="77777777" w:rsidR="000041A1" w:rsidRPr="000041A1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наносить надписи и расклеивать рекламные объявления;</w:t>
      </w:r>
      <w:r w:rsidRPr="000041A1">
        <w:rPr>
          <w:rFonts w:ascii="Times New Roman" w:eastAsia="Calibri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082D6DA2" w14:textId="77777777" w:rsidR="000041A1" w:rsidRPr="000041A1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запрещается загрязнять подземную парковку, оставлять мусор и отходы в не предусмотренных для этой цели местах;</w:t>
      </w:r>
    </w:p>
    <w:p w14:paraId="51D39580" w14:textId="77777777" w:rsidR="000041A1" w:rsidRPr="000041A1" w:rsidRDefault="000041A1" w:rsidP="007C73EC">
      <w:pPr>
        <w:numPr>
          <w:ilvl w:val="0"/>
          <w:numId w:val="32"/>
        </w:numPr>
        <w:spacing w:after="0" w:line="317" w:lineRule="auto"/>
        <w:ind w:left="0"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хранение легковоспламеняющихся, горючих, взрывоопасных материалов и жидкостей, авторезины, негорючих веществ в сгораемой упаковке;  </w:t>
      </w:r>
    </w:p>
    <w:p w14:paraId="3D1B2B70" w14:textId="77777777" w:rsidR="000041A1" w:rsidRPr="000041A1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стоянка (хранение) автомобилей, предназначенных для перевозки горюче-смазочных материалов, взрывчатых, ядовитых, инфицирующих и радиоактивных веществ, а также автомобилей с двигателями, работающими на сжатом природном газе и сжиженном нефтяном газе;  </w:t>
      </w:r>
    </w:p>
    <w:p w14:paraId="2F536DD2" w14:textId="604C61AC" w:rsidR="000329F9" w:rsidRPr="000329F9" w:rsidRDefault="000041A1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ins w:id="2979" w:author="Хайретдинова Галия Динмухаммятовна" w:date="2024-09-09T16:50:00Z"/>
          <w:rFonts w:ascii="Times New Roman" w:eastAsia="Times New Roman" w:hAnsi="Times New Roman" w:cs="Times New Roman"/>
          <w:color w:val="000000"/>
          <w:sz w:val="24"/>
          <w:szCs w:val="24"/>
          <w:lang w:eastAsia="ru-RU"/>
          <w:rPrChange w:id="2980" w:author="Хайретдинова Галия Динмухаммятовна" w:date="2024-09-09T16:50:00Z">
            <w:rPr>
              <w:ins w:id="2981" w:author="Хайретдинова Галия Динмухаммятовна" w:date="2024-09-09T16:50:00Z"/>
              <w:rFonts w:ascii="Times New Roman" w:eastAsia="Times New Roman" w:hAnsi="Times New Roman" w:cs="Times New Roman"/>
              <w:color w:val="000000"/>
              <w:sz w:val="24"/>
              <w:szCs w:val="24"/>
              <w:lang w:val="en-US" w:eastAsia="ru-RU"/>
            </w:rPr>
          </w:rPrChange>
        </w:rPr>
      </w:pPr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использовать проезды подземной парковки для целей, отличающихся от въезда и выезда с территории подземной </w:t>
      </w:r>
      <w:commentRangeStart w:id="2982"/>
      <w:commentRangeStart w:id="2983"/>
      <w:r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парковки</w:t>
      </w:r>
      <w:commentRangeEnd w:id="2982"/>
      <w:r w:rsidR="00A3444F">
        <w:rPr>
          <w:rStyle w:val="af1"/>
        </w:rPr>
        <w:commentReference w:id="2982"/>
      </w:r>
      <w:commentRangeEnd w:id="2983"/>
      <w:r w:rsidR="000329F9">
        <w:rPr>
          <w:rStyle w:val="af1"/>
        </w:rPr>
        <w:commentReference w:id="2983"/>
      </w:r>
      <w:ins w:id="2984" w:author="Хайретдинова Галия Динмухаммятовна" w:date="2024-09-09T16:50:00Z">
        <w:r w:rsidR="000329F9" w:rsidRPr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;</w:t>
        </w:r>
      </w:ins>
    </w:p>
    <w:p w14:paraId="2A4E13FF" w14:textId="77777777" w:rsidR="000329F9" w:rsidRDefault="000329F9" w:rsidP="007C73EC">
      <w:pPr>
        <w:numPr>
          <w:ilvl w:val="0"/>
          <w:numId w:val="32"/>
        </w:numPr>
        <w:spacing w:after="0" w:line="267" w:lineRule="auto"/>
        <w:ind w:left="0" w:right="57" w:firstLine="567"/>
        <w:jc w:val="both"/>
        <w:rPr>
          <w:ins w:id="2985" w:author="Хайретдинова Галия Динмухаммятовна" w:date="2024-09-09T16:50:00Z"/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986" w:author="Хайретдинова Галия Динмухаммятовна" w:date="2024-09-09T16:50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использовать машиноместа не по назначению;</w:t>
        </w:r>
      </w:ins>
    </w:p>
    <w:p w14:paraId="565E3CA8" w14:textId="59478B8E" w:rsidR="000041A1" w:rsidRPr="000041A1" w:rsidRDefault="00432117">
      <w:pPr>
        <w:spacing w:after="0" w:line="267" w:lineRule="auto"/>
        <w:ind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pPrChange w:id="2987" w:author="Хайретдинова Галия Динмухаммятовна" w:date="2024-09-09T16:51:00Z">
          <w:pPr>
            <w:numPr>
              <w:numId w:val="32"/>
            </w:numPr>
            <w:spacing w:after="0" w:line="267" w:lineRule="auto"/>
            <w:ind w:left="137" w:right="57" w:firstLine="567"/>
            <w:jc w:val="both"/>
          </w:pPr>
        </w:pPrChange>
      </w:pPr>
      <w:ins w:id="2988" w:author="Степанова Любовь Борисовна" w:date="2024-10-04T14:27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-</w:t>
        </w:r>
      </w:ins>
      <w:del w:id="2989" w:author="Хайретдинова Галия Динмухаммятовна" w:date="2024-09-09T16:50:00Z">
        <w:r w:rsidR="000041A1" w:rsidRPr="000041A1" w:rsidDel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.</w:delText>
        </w:r>
      </w:del>
      <w:ins w:id="2990" w:author="Хайретдинова Галия Динмухаммятовна" w:date="2024-09-09T16:51:00Z">
        <w:r w:rsidR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у</w:t>
        </w:r>
        <w:r w:rsidR="000329F9" w:rsidRPr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страивать из </w:t>
        </w:r>
        <w:proofErr w:type="spellStart"/>
        <w:r w:rsidR="000329F9" w:rsidRPr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машино</w:t>
        </w:r>
        <w:proofErr w:type="spellEnd"/>
        <w:r w:rsidR="000329F9" w:rsidRPr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-места магазин, склад, хранение строительных материалов, личных вещей</w:t>
        </w:r>
        <w:r w:rsidR="000329F9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.</w:t>
        </w:r>
      </w:ins>
    </w:p>
    <w:p w14:paraId="7849D21E" w14:textId="641A3020" w:rsidR="000041A1" w:rsidRPr="003C478E" w:rsidRDefault="0054768B" w:rsidP="004B58D7">
      <w:pPr>
        <w:spacing w:after="0" w:line="267" w:lineRule="auto"/>
        <w:ind w:right="57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2991" w:author="Степанова Любовь Борисовна" w:date="2024-10-30T13:20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2992" w:author="Степанова Любовь Борисовна" w:date="2024-10-30T13:20:00Z">
        <w:r w:rsidR="000041A1" w:rsidRPr="000041A1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.1</w:t>
      </w:r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6</w:t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Допускается размещение </w:t>
      </w:r>
      <w:ins w:id="2993" w:author="Степанова Любовь Борисовна" w:date="2024-10-04T14:28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собственникам машиномест </w:t>
        </w:r>
      </w:ins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индивидуальных шкафов в подземн</w:t>
      </w:r>
      <w:ins w:id="2994" w:author="Степанова Любовь Борисовна" w:date="2024-10-04T14:27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ом</w:t>
        </w:r>
      </w:ins>
      <w:del w:id="2995" w:author="Степанова Любовь Борисовна" w:date="2024-10-04T14:27:00Z">
        <w:r w:rsidR="000041A1" w:rsidRPr="000041A1" w:rsidDel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ой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парк</w:t>
      </w:r>
      <w:ins w:id="2996" w:author="Степанова Любовь Борисовна" w:date="2024-10-04T14:27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инге</w:t>
        </w:r>
      </w:ins>
      <w:del w:id="2997" w:author="Степанова Любовь Борисовна" w:date="2024-10-04T14:27:00Z">
        <w:r w:rsidR="000041A1" w:rsidRPr="000041A1" w:rsidDel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о</w:delText>
        </w:r>
      </w:del>
      <w:del w:id="2998" w:author="Степанова Любовь Борисовна" w:date="2024-10-04T14:28:00Z">
        <w:r w:rsidR="000041A1" w:rsidRPr="000041A1" w:rsidDel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вке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 границах </w:t>
      </w:r>
      <w:ins w:id="2999" w:author="Степанова Любовь Борисовна" w:date="2024-10-04T14:29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своего </w:t>
        </w:r>
      </w:ins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машиноместа после предоставления и согласования проекта в У</w:t>
      </w:r>
      <w:ins w:id="3000" w:author="Степанова Любовь Борисовна" w:date="2024-10-04T14:28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правляющую организацию</w:t>
        </w:r>
      </w:ins>
      <w:del w:id="3001" w:author="Степанова Любовь Борисовна" w:date="2024-10-04T14:28:00Z">
        <w:r w:rsidR="000041A1" w:rsidRPr="000041A1" w:rsidDel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К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согласно требованиям действующего </w:t>
      </w:r>
      <w:commentRangeStart w:id="3002"/>
      <w:commentRangeStart w:id="3003"/>
      <w:commentRangeStart w:id="3004"/>
      <w:commentRangeStart w:id="3005"/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законодательства</w:t>
      </w:r>
      <w:commentRangeEnd w:id="3002"/>
      <w:r w:rsidR="00A3444F">
        <w:rPr>
          <w:rStyle w:val="af1"/>
        </w:rPr>
        <w:commentReference w:id="3002"/>
      </w:r>
      <w:commentRangeEnd w:id="3003"/>
      <w:commentRangeEnd w:id="3004"/>
      <w:commentRangeEnd w:id="3005"/>
      <w:r w:rsidR="000329F9">
        <w:rPr>
          <w:rStyle w:val="af1"/>
        </w:rPr>
        <w:commentReference w:id="3003"/>
      </w:r>
      <w:r w:rsidR="00A3444F">
        <w:rPr>
          <w:rStyle w:val="af1"/>
        </w:rPr>
        <w:commentReference w:id="3004"/>
      </w:r>
      <w:r w:rsidR="003C478E">
        <w:rPr>
          <w:rStyle w:val="af1"/>
        </w:rPr>
        <w:commentReference w:id="3005"/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ins w:id="3006" w:author="Хайретдинова Галия Динмухаммятовна" w:date="2024-09-09T16:53:00Z"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Цвет </w:t>
        </w:r>
      </w:ins>
      <w:ins w:id="3007" w:author="Хайретдинова Галия Динмухаммятовна" w:date="2024-09-09T16:54:00Z"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наружной</w:t>
        </w:r>
      </w:ins>
      <w:ins w:id="3008" w:author="Хайретдинова Галия Динмухаммятовна" w:date="2024-09-09T16:53:00Z"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отделки шкафа должен </w:t>
        </w:r>
      </w:ins>
      <w:ins w:id="3009" w:author="Степанова Любовь Борисовна" w:date="2024-10-04T14:29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соответствовать</w:t>
        </w:r>
      </w:ins>
      <w:ins w:id="3010" w:author="Хайретдинова Галия Динмухаммятовна" w:date="2024-09-09T16:53:00Z">
        <w:del w:id="3011" w:author="Степанова Любовь Борисовна" w:date="2024-10-04T14:28:00Z">
          <w:r w:rsidR="003C478E" w:rsidDel="00432117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  <w:delText>быть</w:delText>
          </w:r>
        </w:del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</w:t>
        </w:r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val="en-US" w:eastAsia="ru-RU"/>
          </w:rPr>
          <w:t>R</w:t>
        </w:r>
      </w:ins>
      <w:ins w:id="3012" w:author="Хайретдинова Галия Динмухаммятовна" w:date="2024-09-09T16:54:00Z"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val="en-US" w:eastAsia="ru-RU"/>
          </w:rPr>
          <w:t>AL</w:t>
        </w:r>
      </w:ins>
      <w:ins w:id="3013" w:author="Хайретдинова Галия Динмухаммятовна" w:date="2024-09-09T16:53:00Z">
        <w:r w:rsidR="003C478E" w:rsidRP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14" w:author="Хайретдинова Галия Динмухаммятовна" w:date="2024-09-09T16:54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rPrChange>
          </w:rPr>
          <w:t xml:space="preserve"> 7016</w:t>
        </w:r>
      </w:ins>
      <w:ins w:id="3015" w:author="Хайретдинова Галия Динмухаммятовна" w:date="2024-09-09T16:54:00Z">
        <w:r w:rsidR="003C478E" w:rsidRP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.</w:t>
        </w:r>
      </w:ins>
      <w:ins w:id="3016" w:author="Хайретдинова Галия Динмухаммятовна" w:date="2024-09-09T16:58:00Z">
        <w:r w:rsidR="003C478E" w:rsidRP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</w:t>
        </w:r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П</w:t>
        </w:r>
        <w:r w:rsidR="003C478E" w:rsidRP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осле </w:t>
        </w:r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у</w:t>
        </w:r>
        <w:r w:rsidR="003C478E" w:rsidRP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становки шкафа </w:t>
        </w:r>
        <w:del w:id="3017" w:author="Степанова Любовь Борисовна" w:date="2024-10-02T16:59:00Z">
          <w:r w:rsidR="003C478E" w:rsidDel="00D06BCF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  <w:delText>паркующейся</w:delText>
          </w:r>
        </w:del>
      </w:ins>
      <w:ins w:id="3018" w:author="Степанова Любовь Борисовна" w:date="2024-10-02T16:59:00Z">
        <w:r w:rsid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паркующийся</w:t>
        </w:r>
      </w:ins>
      <w:ins w:id="3019" w:author="Хайретдинова Галия Динмухаммятовна" w:date="2024-09-09T16:58:00Z"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на машиноместе </w:t>
        </w:r>
        <w:r w:rsidR="003C478E" w:rsidRP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автомобиль должен оставаться в пределах границ</w:t>
        </w:r>
      </w:ins>
      <w:ins w:id="3020" w:author="Степанова Любовь Борисовна" w:date="2024-10-04T14:29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данного</w:t>
        </w:r>
      </w:ins>
      <w:ins w:id="3021" w:author="Хайретдинова Галия Динмухаммятовна" w:date="2024-09-09T16:58:00Z">
        <w:r w:rsidR="003C478E" w:rsidRP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машиноместа</w:t>
        </w:r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.</w:t>
        </w:r>
      </w:ins>
    </w:p>
    <w:p w14:paraId="355F6ED2" w14:textId="61DBF949" w:rsidR="00D06BCF" w:rsidRDefault="0054768B">
      <w:pPr>
        <w:autoSpaceDE w:val="0"/>
        <w:autoSpaceDN w:val="0"/>
        <w:adjustRightInd w:val="0"/>
        <w:spacing w:after="0" w:line="240" w:lineRule="auto"/>
        <w:ind w:firstLine="567"/>
        <w:contextualSpacing/>
        <w:jc w:val="both"/>
        <w:rPr>
          <w:ins w:id="3022" w:author="Степанова Любовь Борисовна" w:date="2024-10-02T16:58:00Z"/>
          <w:rFonts w:ascii="Times New Roman" w:hAnsi="Times New Roman" w:cs="Times New Roman"/>
          <w:color w:val="000000"/>
          <w:sz w:val="24"/>
          <w:szCs w:val="24"/>
          <w:highlight w:val="yellow"/>
        </w:rPr>
        <w:pPrChange w:id="3023" w:author="Степанова Любовь Борисовна" w:date="2024-10-02T16:59:00Z">
          <w:pPr>
            <w:autoSpaceDE w:val="0"/>
            <w:autoSpaceDN w:val="0"/>
            <w:adjustRightInd w:val="0"/>
            <w:spacing w:after="0" w:line="240" w:lineRule="auto"/>
            <w:contextualSpacing/>
            <w:jc w:val="both"/>
          </w:pPr>
        </w:pPrChange>
      </w:pPr>
      <w:ins w:id="3024" w:author="Степанова Любовь Борисовна" w:date="2024-10-30T13:20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3025" w:author="Степанова Любовь Борисовна" w:date="2024-10-30T13:20:00Z">
        <w:r w:rsidR="000041A1" w:rsidRPr="000041A1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.1</w:t>
      </w:r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7</w:t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Не допускается размещение индивидуальных шкафов, мотоциклов, велосипедов и другого имущества в местах общего пользования подземно</w:t>
      </w:r>
      <w:ins w:id="3026" w:author="Степанова Любовь Борисовна" w:date="2024-10-04T14:29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го паркинга</w:t>
        </w:r>
      </w:ins>
      <w:del w:id="3027" w:author="Степанова Любовь Борисовна" w:date="2024-10-04T14:29:00Z">
        <w:r w:rsidR="000041A1" w:rsidRPr="000041A1" w:rsidDel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й парковки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(вне границ </w:t>
      </w:r>
      <w:commentRangeStart w:id="3028"/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машиноместа</w:t>
      </w:r>
      <w:commentRangeEnd w:id="3028"/>
      <w:r w:rsidR="00A3444F">
        <w:rPr>
          <w:rStyle w:val="af1"/>
        </w:rPr>
        <w:commentReference w:id="3028"/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).</w:t>
      </w:r>
      <w:ins w:id="3029" w:author="Хайретдинова Галия Динмухаммятовна" w:date="2024-09-09T16:57:00Z"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</w:t>
        </w:r>
      </w:ins>
      <w:ins w:id="3030" w:author="Хайретдинова Галия Динмухаммятовна" w:date="2024-09-09T16:59:00Z"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У</w:t>
        </w:r>
      </w:ins>
      <w:ins w:id="3031" w:author="Степанова Любовь Борисовна" w:date="2024-10-04T14:29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правляющая организация</w:t>
        </w:r>
      </w:ins>
      <w:ins w:id="3032" w:author="Хайретдинова Галия Динмухаммятовна" w:date="2024-09-09T16:59:00Z">
        <w:del w:id="3033" w:author="Степанова Любовь Борисовна" w:date="2024-10-04T14:29:00Z">
          <w:r w:rsidR="003C478E" w:rsidDel="00432117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  <w:delText>К</w:delText>
          </w:r>
        </w:del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в случае обнаружения такого нарушения, имеет право устранить захламление МОП.</w:t>
        </w:r>
      </w:ins>
      <w:ins w:id="3034" w:author="Степанова Любовь Борисовна" w:date="2024-10-02T16:58:00Z">
        <w:r w:rsidR="00D06BCF" w:rsidRPr="00D06BCF">
          <w:rPr>
            <w:rFonts w:ascii="Times New Roman" w:hAnsi="Times New Roman" w:cs="Times New Roman"/>
            <w:color w:val="000000"/>
            <w:sz w:val="24"/>
            <w:szCs w:val="24"/>
            <w:highlight w:val="yellow"/>
          </w:rPr>
          <w:t xml:space="preserve"> </w:t>
        </w:r>
      </w:ins>
    </w:p>
    <w:p w14:paraId="25D93C30" w14:textId="44C97466" w:rsidR="00D06BCF" w:rsidRPr="00D06BCF" w:rsidRDefault="0054768B">
      <w:pPr>
        <w:autoSpaceDE w:val="0"/>
        <w:autoSpaceDN w:val="0"/>
        <w:adjustRightInd w:val="0"/>
        <w:spacing w:after="0" w:line="240" w:lineRule="auto"/>
        <w:ind w:firstLine="567"/>
        <w:contextualSpacing/>
        <w:jc w:val="both"/>
        <w:rPr>
          <w:ins w:id="3035" w:author="Степанова Любовь Борисовна" w:date="2024-10-02T16:58:00Z"/>
          <w:rFonts w:ascii="Times New Roman" w:eastAsia="Times New Roman" w:hAnsi="Times New Roman" w:cs="Times New Roman"/>
          <w:color w:val="000000"/>
          <w:sz w:val="24"/>
          <w:szCs w:val="24"/>
          <w:lang w:eastAsia="ru-RU"/>
          <w:rPrChange w:id="3036" w:author="Степанова Любовь Борисовна" w:date="2024-10-02T16:58:00Z">
            <w:rPr>
              <w:ins w:id="3037" w:author="Степанова Любовь Борисовна" w:date="2024-10-02T16:58:00Z"/>
              <w:rFonts w:ascii="Times New Roman" w:hAnsi="Times New Roman" w:cs="Times New Roman"/>
              <w:color w:val="000000"/>
              <w:sz w:val="24"/>
              <w:szCs w:val="24"/>
            </w:rPr>
          </w:rPrChange>
        </w:rPr>
        <w:pPrChange w:id="3038" w:author="Степанова Любовь Борисовна" w:date="2024-10-02T16:59:00Z">
          <w:pPr>
            <w:autoSpaceDE w:val="0"/>
            <w:autoSpaceDN w:val="0"/>
            <w:adjustRightInd w:val="0"/>
            <w:spacing w:after="0" w:line="240" w:lineRule="auto"/>
            <w:contextualSpacing/>
            <w:jc w:val="both"/>
          </w:pPr>
        </w:pPrChange>
      </w:pPr>
      <w:ins w:id="3039" w:author="Степанова Любовь Борисовна" w:date="2024-10-30T13:20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ins w:id="3040" w:author="Степанова Любовь Борисовна" w:date="2024-10-02T16:59:00Z">
        <w:r w:rsidR="00DA0C82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.18. Допускается </w:t>
        </w:r>
      </w:ins>
      <w:ins w:id="3041" w:author="Степанова Любовь Борисовна" w:date="2024-10-02T16:58:00Z">
        <w:r w:rsidR="00D06BCF" w:rsidRP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42" w:author="Степанова Любовь Борисовна" w:date="2024-10-02T16:58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устанавливать розетки и (или) зарядные устройства в пределах своего </w:t>
        </w:r>
        <w:proofErr w:type="spellStart"/>
        <w:r w:rsidR="00D06BCF" w:rsidRP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43" w:author="Степанова Любовь Борисовна" w:date="2024-10-02T16:58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машино</w:t>
        </w:r>
        <w:proofErr w:type="spellEnd"/>
        <w:r w:rsidR="00D06BCF" w:rsidRP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44" w:author="Степанова Любовь Борисовна" w:date="2024-10-02T16:58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-места, путем прокладки кабельной линии от квартирного ИПУ, или вводно-распределительного устройства</w:t>
        </w:r>
      </w:ins>
      <w:ins w:id="3045" w:author="Степанова Любовь Борисовна" w:date="2024-10-04T14:31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</w:t>
        </w:r>
      </w:ins>
      <w:ins w:id="3046" w:author="Степанова Любовь Борисовна" w:date="2024-10-02T16:58:00Z">
        <w:r w:rsidR="00D06BCF" w:rsidRP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47" w:author="Степанова Любовь Борисовна" w:date="2024-10-02T16:58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в пределах выделенной дополнительной мощности, при условии организации</w:t>
        </w:r>
      </w:ins>
      <w:ins w:id="3048" w:author="Степанова Любовь Борисовна" w:date="2024-10-04T14:31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собственником</w:t>
        </w:r>
      </w:ins>
      <w:ins w:id="3049" w:author="Степанова Любовь Борисовна" w:date="2024-10-02T16:58:00Z">
        <w:r w:rsidR="00D06BCF" w:rsidRP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50" w:author="Степанова Любовь Борисовна" w:date="2024-10-02T16:58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 индивидуального учета потребляемой электрической </w:t>
        </w:r>
        <w:r w:rsidR="00D06BCF" w:rsidRP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51" w:author="Степанова Любовь Борисовна" w:date="2024-10-02T16:58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lastRenderedPageBreak/>
          <w:t xml:space="preserve">энергии, с учетом требований, установленных действующим законодательством, технической </w:t>
        </w:r>
        <w:commentRangeStart w:id="3052"/>
        <w:r w:rsidR="00D06BCF" w:rsidRP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53" w:author="Степанова Любовь Борисовна" w:date="2024-10-02T16:58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документацией</w:t>
        </w:r>
        <w:commentRangeEnd w:id="3052"/>
        <w:r w:rsidR="00D06BCF" w:rsidRP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54" w:author="Степанова Любовь Борисовна" w:date="2024-10-02T16:58:00Z">
              <w:rPr>
                <w:sz w:val="16"/>
                <w:szCs w:val="16"/>
                <w:highlight w:val="yellow"/>
              </w:rPr>
            </w:rPrChange>
          </w:rPr>
          <w:commentReference w:id="3052"/>
        </w:r>
        <w:r w:rsidR="00D06BCF" w:rsidRP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55" w:author="Степанова Любовь Борисовна" w:date="2024-10-02T16:58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 на </w:t>
        </w:r>
      </w:ins>
      <w:ins w:id="3056" w:author="Степанова Любовь Борисовна" w:date="2024-10-04T14:31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МКД</w:t>
        </w:r>
      </w:ins>
      <w:ins w:id="3057" w:author="Степанова Любовь Борисовна" w:date="2024-10-02T16:58:00Z">
        <w:r w:rsidR="00D06BCF" w:rsidRP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58" w:author="Степанова Любовь Борисовна" w:date="2024-10-02T16:58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, при наличии согласования управляющей организацией, при условии утверждения данного вопроса на общем собрании собственников </w:t>
        </w:r>
      </w:ins>
      <w:ins w:id="3059" w:author="Степанова Любовь Борисовна" w:date="2024-10-02T17:00:00Z">
        <w:r w:rsidR="00DA0C82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МКД</w:t>
        </w:r>
      </w:ins>
      <w:ins w:id="3060" w:author="Степанова Любовь Борисовна" w:date="2024-10-02T16:58:00Z">
        <w:r w:rsidR="00D06BCF" w:rsidRPr="00D06BC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061" w:author="Степанова Любовь Борисовна" w:date="2024-10-02T16:58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.</w:t>
        </w:r>
      </w:ins>
    </w:p>
    <w:p w14:paraId="430EC7FA" w14:textId="0D887B10" w:rsidR="000041A1" w:rsidRPr="000041A1" w:rsidDel="00432117" w:rsidRDefault="000041A1" w:rsidP="004B58D7">
      <w:pPr>
        <w:spacing w:after="0" w:line="267" w:lineRule="auto"/>
        <w:ind w:right="57" w:firstLine="567"/>
        <w:jc w:val="both"/>
        <w:rPr>
          <w:del w:id="3062" w:author="Степанова Любовь Борисовна" w:date="2024-10-04T14:31:00Z"/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91A9E0F" w14:textId="1F3AB2A7" w:rsidR="000041A1" w:rsidRPr="000041A1" w:rsidRDefault="0054768B" w:rsidP="006B2FA1">
      <w:pPr>
        <w:spacing w:after="0" w:line="267" w:lineRule="auto"/>
        <w:ind w:right="57" w:firstLine="567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3063" w:author="Степанова Любовь Борисовна" w:date="2024-10-30T13:20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3064" w:author="Степанова Любовь Борисовна" w:date="2024-10-30T13:20:00Z">
        <w:r w:rsidR="007C73EC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.1</w:t>
      </w:r>
      <w:ins w:id="3065" w:author="Степанова Любовь Борисовна" w:date="2024-10-02T17:00:00Z">
        <w:r w:rsidR="00DA0C82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9</w:t>
        </w:r>
      </w:ins>
      <w:del w:id="3066" w:author="Степанова Любовь Борисовна" w:date="2024-10-02T17:00:00Z">
        <w:r w:rsidR="007C73EC" w:rsidDel="00DA0C82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8</w:delText>
        </w:r>
      </w:del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обнаружении неисправности инженерного оборудования, аварии и т.д. собственник немедленно должен передать информацию в У</w:t>
      </w:r>
      <w:ins w:id="3067" w:author="Степанова Любовь Борисовна" w:date="2024-10-04T14:31:00Z">
        <w:r w:rsidR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правляющую организацию</w:t>
        </w:r>
      </w:ins>
      <w:del w:id="3068" w:author="Степанова Любовь Борисовна" w:date="2024-10-04T14:31:00Z">
        <w:r w:rsidR="000041A1" w:rsidRPr="000041A1" w:rsidDel="00432117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К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</w:p>
    <w:p w14:paraId="7D2E6FED" w14:textId="4F697CBA" w:rsidR="000041A1" w:rsidRDefault="0054768B" w:rsidP="006B2FA1">
      <w:pPr>
        <w:spacing w:after="0" w:line="267" w:lineRule="auto"/>
        <w:ind w:right="57" w:firstLine="567"/>
        <w:contextualSpacing/>
        <w:jc w:val="both"/>
        <w:rPr>
          <w:ins w:id="3069" w:author="Степанова Любовь Борисовна" w:date="2024-10-02T16:57:00Z"/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3070" w:author="Степанова Любовь Борисовна" w:date="2024-10-30T13:20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3071" w:author="Степанова Любовь Борисовна" w:date="2024-10-30T13:20:00Z">
        <w:r w:rsidR="007C73EC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ins w:id="3072" w:author="Степанова Любовь Борисовна" w:date="2024-10-02T17:00:00Z">
        <w:r w:rsidR="00DA0C82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20</w:t>
        </w:r>
      </w:ins>
      <w:del w:id="3073" w:author="Степанова Любовь Борисовна" w:date="2024-10-02T17:00:00Z">
        <w:r w:rsidR="007C73EC" w:rsidDel="00DA0C82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19</w:delText>
        </w:r>
      </w:del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Собственник обязан по первому обращению обеспечить свободный доступ работников У</w:t>
      </w:r>
      <w:ins w:id="3074" w:author="Степанова Любовь Борисовна" w:date="2024-10-04T14:32:00Z">
        <w:r w:rsidR="00757A90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правляющей организации</w:t>
        </w:r>
      </w:ins>
      <w:del w:id="3075" w:author="Степанова Любовь Борисовна" w:date="2024-10-04T14:32:00Z">
        <w:r w:rsidR="000041A1" w:rsidRPr="000041A1" w:rsidDel="00757A90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К</w:delText>
        </w:r>
      </w:del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 механическому, электрическому, санитарно-техническому и иному оборудованию в случае, если автомобиль, размещенный на машиноместе собственника, затрудняет или делает невозможным такой доступ. </w:t>
      </w:r>
    </w:p>
    <w:p w14:paraId="4ABF24D1" w14:textId="2CD809FE" w:rsidR="00D06BCF" w:rsidRPr="000041A1" w:rsidDel="00DA0C82" w:rsidRDefault="00D06BCF" w:rsidP="006B2FA1">
      <w:pPr>
        <w:spacing w:after="0" w:line="267" w:lineRule="auto"/>
        <w:ind w:right="57" w:firstLine="567"/>
        <w:contextualSpacing/>
        <w:jc w:val="both"/>
        <w:rPr>
          <w:del w:id="3076" w:author="Степанова Любовь Борисовна" w:date="2024-10-02T17:00:00Z"/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988C610" w14:textId="2D7302FE" w:rsidR="000041A1" w:rsidRPr="000041A1" w:rsidRDefault="0054768B" w:rsidP="006B2FA1">
      <w:pPr>
        <w:spacing w:after="0" w:line="267" w:lineRule="auto"/>
        <w:ind w:right="57" w:firstLine="567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ins w:id="3077" w:author="Степанова Любовь Борисовна" w:date="2024-10-30T13:20:00Z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6</w:t>
        </w:r>
      </w:ins>
      <w:del w:id="3078" w:author="Степанова Любовь Борисовна" w:date="2024-10-30T13:20:00Z">
        <w:r w:rsidR="007C73EC" w:rsidDel="0054768B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10</w:delText>
        </w:r>
      </w:del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.2</w:t>
      </w:r>
      <w:ins w:id="3079" w:author="Степанова Любовь Борисовна" w:date="2024-10-02T17:00:00Z">
        <w:r w:rsidR="00DA0C82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1</w:t>
        </w:r>
      </w:ins>
      <w:del w:id="3080" w:author="Степанова Любовь Борисовна" w:date="2024-10-02T17:00:00Z">
        <w:r w:rsidR="007C73EC" w:rsidDel="00DA0C82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delText>0</w:delText>
        </w:r>
      </w:del>
      <w:r w:rsidR="007C73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Собственники машиномест несут бремя содержания не только своего машиноместа, но и общего имущества </w:t>
      </w:r>
      <w:ins w:id="3081" w:author="Степанова Любовь Борисовна" w:date="2024-10-04T14:32:00Z">
        <w:r w:rsidR="00757A90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МКД </w:t>
        </w:r>
      </w:ins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соразмерно своей доле в праве общей собственности на имущество путем внесения платы за содержание и ремонт подземной </w:t>
      </w:r>
      <w:commentRangeStart w:id="3082"/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парковки</w:t>
      </w:r>
      <w:commentRangeEnd w:id="3082"/>
      <w:r w:rsidR="00A3444F">
        <w:rPr>
          <w:rStyle w:val="af1"/>
        </w:rPr>
        <w:commentReference w:id="3082"/>
      </w:r>
      <w:ins w:id="3083" w:author="Степанова Любовь Борисовна" w:date="2024-10-04T14:32:00Z">
        <w:r w:rsidR="00757A90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МКД</w:t>
        </w:r>
      </w:ins>
      <w:r w:rsidR="000041A1" w:rsidRPr="000041A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ins w:id="3084" w:author="Хайретдинова Галия Динмухаммятовна" w:date="2024-09-09T17:01:00Z">
        <w:r w:rsidR="003C478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</w:t>
        </w:r>
      </w:ins>
    </w:p>
    <w:p w14:paraId="0F235478" w14:textId="77777777" w:rsidR="000041A1" w:rsidRPr="000041A1" w:rsidRDefault="000041A1" w:rsidP="001F77A0">
      <w:pPr>
        <w:spacing w:after="0" w:line="267" w:lineRule="auto"/>
        <w:ind w:right="57" w:firstLine="567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96C2E6C" w14:textId="6A8A9257" w:rsidR="000041A1" w:rsidRPr="000041A1" w:rsidRDefault="00FD6FE0" w:rsidP="00080232">
      <w:pPr>
        <w:keepNext/>
        <w:keepLines/>
        <w:spacing w:after="0"/>
        <w:jc w:val="center"/>
        <w:outlineLvl w:val="1"/>
        <w:rPr>
          <w:rFonts w:ascii="Times New Roman" w:eastAsiaTheme="majorEastAsia" w:hAnsi="Times New Roman" w:cs="Times New Roman"/>
          <w:b/>
          <w:caps/>
          <w:sz w:val="24"/>
          <w:szCs w:val="24"/>
        </w:rPr>
      </w:pPr>
      <w:ins w:id="3085" w:author="Степанова Любовь Борисовна" w:date="2024-10-29T15:39:00Z">
        <w:r>
          <w:rPr>
            <w:rFonts w:ascii="Times New Roman" w:eastAsiaTheme="majorEastAsia" w:hAnsi="Times New Roman" w:cs="Times New Roman"/>
            <w:b/>
            <w:sz w:val="24"/>
            <w:szCs w:val="24"/>
          </w:rPr>
          <w:t>7</w:t>
        </w:r>
      </w:ins>
      <w:del w:id="3086" w:author="Степанова Любовь Борисовна" w:date="2024-10-29T15:39:00Z">
        <w:r w:rsidR="000041A1" w:rsidRPr="000041A1" w:rsidDel="00FD6FE0">
          <w:rPr>
            <w:rFonts w:ascii="Times New Roman" w:eastAsiaTheme="majorEastAsia" w:hAnsi="Times New Roman" w:cs="Times New Roman"/>
            <w:b/>
            <w:sz w:val="24"/>
            <w:szCs w:val="24"/>
          </w:rPr>
          <w:delText>11</w:delText>
        </w:r>
      </w:del>
      <w:r w:rsidR="000041A1" w:rsidRPr="000041A1">
        <w:rPr>
          <w:rFonts w:ascii="Times New Roman" w:eastAsiaTheme="majorEastAsia" w:hAnsi="Times New Roman" w:cs="Times New Roman"/>
          <w:b/>
          <w:sz w:val="24"/>
          <w:szCs w:val="24"/>
        </w:rPr>
        <w:t xml:space="preserve">. </w:t>
      </w:r>
      <w:del w:id="3087" w:author="Степанова Любовь Борисовна" w:date="2024-10-30T13:21:00Z">
        <w:r w:rsidR="000041A1" w:rsidRPr="000041A1" w:rsidDel="0054768B"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delText>Контрольно-</w:delText>
        </w:r>
      </w:del>
      <w:r w:rsidR="000041A1" w:rsidRPr="000041A1">
        <w:rPr>
          <w:rFonts w:ascii="Times New Roman" w:eastAsiaTheme="majorEastAsia" w:hAnsi="Times New Roman" w:cs="Times New Roman"/>
          <w:b/>
          <w:caps/>
          <w:sz w:val="24"/>
          <w:szCs w:val="24"/>
        </w:rPr>
        <w:t>пропускной режим</w:t>
      </w:r>
      <w:ins w:id="3088" w:author="Степанова Любовь Борисовна" w:date="2024-10-04T14:35:00Z">
        <w:r w:rsidR="00757A90"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t xml:space="preserve"> Комплекса</w:t>
        </w:r>
      </w:ins>
      <w:r w:rsidR="000041A1" w:rsidRPr="000041A1">
        <w:rPr>
          <w:rFonts w:ascii="Times New Roman" w:eastAsiaTheme="majorEastAsia" w:hAnsi="Times New Roman" w:cs="Times New Roman"/>
          <w:b/>
          <w:caps/>
          <w:sz w:val="24"/>
          <w:szCs w:val="24"/>
        </w:rPr>
        <w:t>.</w:t>
      </w:r>
    </w:p>
    <w:p w14:paraId="263DD33B" w14:textId="14F074DF" w:rsidR="000041A1" w:rsidRPr="000041A1" w:rsidDel="00300ED3" w:rsidRDefault="000041A1" w:rsidP="001F77A0">
      <w:pPr>
        <w:spacing w:after="0"/>
        <w:ind w:firstLine="567"/>
        <w:jc w:val="both"/>
        <w:rPr>
          <w:del w:id="3089" w:author="Степанова Любовь Борисовна" w:date="2024-10-30T16:10:00Z"/>
          <w:rFonts w:ascii="Times New Roman" w:hAnsi="Times New Roman" w:cs="Times New Roman"/>
          <w:sz w:val="24"/>
          <w:szCs w:val="24"/>
        </w:rPr>
      </w:pPr>
    </w:p>
    <w:p w14:paraId="2CDD4AC9" w14:textId="60E54E33" w:rsidR="000041A1" w:rsidRPr="000041A1" w:rsidRDefault="0054768B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3090" w:author="Степанова Любовь Борисовна" w:date="2024-10-30T13:21:00Z">
        <w:r>
          <w:rPr>
            <w:rFonts w:ascii="Times New Roman" w:hAnsi="Times New Roman" w:cs="Times New Roman"/>
            <w:sz w:val="24"/>
            <w:szCs w:val="24"/>
          </w:rPr>
          <w:t>7</w:t>
        </w:r>
      </w:ins>
      <w:del w:id="3091" w:author="Степанова Любовь Борисовна" w:date="2024-10-30T13:21:00Z">
        <w:r w:rsidR="000041A1" w:rsidRPr="000041A1" w:rsidDel="0054768B">
          <w:rPr>
            <w:rFonts w:ascii="Times New Roman" w:hAnsi="Times New Roman" w:cs="Times New Roman"/>
            <w:sz w:val="24"/>
            <w:szCs w:val="24"/>
          </w:rPr>
          <w:delText>11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.1. </w:t>
      </w:r>
      <w:r w:rsidR="00AB4E8D">
        <w:rPr>
          <w:rFonts w:ascii="Times New Roman" w:hAnsi="Times New Roman" w:cs="Times New Roman"/>
          <w:sz w:val="24"/>
          <w:szCs w:val="24"/>
        </w:rPr>
        <w:t>Организация в</w:t>
      </w:r>
      <w:r w:rsidR="000041A1" w:rsidRPr="000041A1">
        <w:rPr>
          <w:rFonts w:ascii="Times New Roman" w:hAnsi="Times New Roman" w:cs="Times New Roman"/>
          <w:sz w:val="24"/>
          <w:szCs w:val="24"/>
        </w:rPr>
        <w:t>ход</w:t>
      </w:r>
      <w:r w:rsidR="00AB4E8D">
        <w:rPr>
          <w:rFonts w:ascii="Times New Roman" w:hAnsi="Times New Roman" w:cs="Times New Roman"/>
          <w:sz w:val="24"/>
          <w:szCs w:val="24"/>
        </w:rPr>
        <w:t>а</w:t>
      </w:r>
      <w:r w:rsidR="000041A1" w:rsidRPr="000041A1">
        <w:rPr>
          <w:rFonts w:ascii="Times New Roman" w:hAnsi="Times New Roman" w:cs="Times New Roman"/>
          <w:sz w:val="24"/>
          <w:szCs w:val="24"/>
        </w:rPr>
        <w:t xml:space="preserve"> на территорию </w:t>
      </w:r>
      <w:ins w:id="3092" w:author="Степанова Любовь Борисовна" w:date="2024-10-04T14:35:00Z">
        <w:r w:rsidR="00757A90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del w:id="3093" w:author="Степанова Любовь Борисовна" w:date="2024-10-04T14:35:00Z">
        <w:r w:rsidR="00AB4E8D" w:rsidDel="00757A90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:</w:t>
      </w:r>
    </w:p>
    <w:p w14:paraId="408ADE61" w14:textId="00BFC6C9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Собственники </w:t>
      </w:r>
      <w:del w:id="3094" w:author="Степанова Любовь Борисовна" w:date="2024-10-04T14:39:00Z">
        <w:r w:rsidRPr="000041A1" w:rsidDel="00757A90">
          <w:rPr>
            <w:rFonts w:ascii="Times New Roman" w:hAnsi="Times New Roman" w:cs="Times New Roman"/>
            <w:sz w:val="24"/>
            <w:szCs w:val="24"/>
          </w:rPr>
          <w:delText xml:space="preserve">— 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входят </w:t>
      </w:r>
      <w:ins w:id="3095" w:author="Степанова Любовь Борисовна" w:date="2024-10-04T14:39:00Z">
        <w:r w:rsidR="00757A90">
          <w:rPr>
            <w:rFonts w:ascii="Times New Roman" w:hAnsi="Times New Roman" w:cs="Times New Roman"/>
            <w:sz w:val="24"/>
            <w:szCs w:val="24"/>
          </w:rPr>
          <w:t xml:space="preserve">на территорию Комплекса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по индивидуальным магнитным картам через </w:t>
      </w:r>
      <w:r w:rsidR="00AB4E8D">
        <w:rPr>
          <w:rFonts w:ascii="Times New Roman" w:hAnsi="Times New Roman" w:cs="Times New Roman"/>
          <w:sz w:val="24"/>
          <w:szCs w:val="24"/>
        </w:rPr>
        <w:t>л</w:t>
      </w:r>
      <w:r w:rsidRPr="000041A1">
        <w:rPr>
          <w:rFonts w:ascii="Times New Roman" w:hAnsi="Times New Roman" w:cs="Times New Roman"/>
          <w:sz w:val="24"/>
          <w:szCs w:val="24"/>
        </w:rPr>
        <w:t>обби, через калитки между 2 и 3, 7 и 8 секциями</w:t>
      </w:r>
      <w:ins w:id="3096" w:author="Степанова Любовь Борисовна" w:date="2024-10-04T14:35:00Z">
        <w:r w:rsidR="00757A90">
          <w:rPr>
            <w:rFonts w:ascii="Times New Roman" w:hAnsi="Times New Roman" w:cs="Times New Roman"/>
            <w:sz w:val="24"/>
            <w:szCs w:val="24"/>
          </w:rPr>
          <w:t xml:space="preserve"> МКД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. Запрещается передавать магнитные ключи </w:t>
      </w:r>
      <w:r w:rsidR="00AB4E8D">
        <w:rPr>
          <w:rFonts w:ascii="Times New Roman" w:hAnsi="Times New Roman" w:cs="Times New Roman"/>
          <w:sz w:val="24"/>
          <w:szCs w:val="24"/>
        </w:rPr>
        <w:t xml:space="preserve">СКУД </w:t>
      </w:r>
      <w:r w:rsidRPr="000041A1">
        <w:rPr>
          <w:rFonts w:ascii="Times New Roman" w:hAnsi="Times New Roman" w:cs="Times New Roman"/>
          <w:sz w:val="24"/>
          <w:szCs w:val="24"/>
        </w:rPr>
        <w:t>(карты)</w:t>
      </w:r>
      <w:r w:rsidR="00AB4E8D">
        <w:rPr>
          <w:rFonts w:ascii="Times New Roman" w:hAnsi="Times New Roman" w:cs="Times New Roman"/>
          <w:sz w:val="24"/>
          <w:szCs w:val="24"/>
        </w:rPr>
        <w:t xml:space="preserve"> </w:t>
      </w:r>
      <w:r w:rsidRPr="000041A1">
        <w:rPr>
          <w:rFonts w:ascii="Times New Roman" w:hAnsi="Times New Roman" w:cs="Times New Roman"/>
          <w:sz w:val="24"/>
          <w:szCs w:val="24"/>
        </w:rPr>
        <w:t xml:space="preserve">третьим лицам, не </w:t>
      </w:r>
      <w:ins w:id="3097" w:author="Степанова Любовь Борисовна" w:date="2024-10-04T14:38:00Z">
        <w:r w:rsidR="00757A90">
          <w:rPr>
            <w:rFonts w:ascii="Times New Roman" w:hAnsi="Times New Roman" w:cs="Times New Roman"/>
            <w:sz w:val="24"/>
            <w:szCs w:val="24"/>
          </w:rPr>
          <w:t>являющимися собственниками или пользователями</w:t>
        </w:r>
      </w:ins>
      <w:del w:id="3098" w:author="Степанова Любовь Борисовна" w:date="2024-10-04T14:38:00Z">
        <w:r w:rsidRPr="000041A1" w:rsidDel="00757A90">
          <w:rPr>
            <w:rFonts w:ascii="Times New Roman" w:hAnsi="Times New Roman" w:cs="Times New Roman"/>
            <w:sz w:val="24"/>
            <w:szCs w:val="24"/>
          </w:rPr>
          <w:delText>имеющим отношения к проживанию в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</w:t>
      </w:r>
      <w:ins w:id="3099" w:author="Степанова Любовь Борисовна" w:date="2024-10-04T14:36:00Z">
        <w:r w:rsidR="00757A90">
          <w:rPr>
            <w:rFonts w:ascii="Times New Roman" w:hAnsi="Times New Roman" w:cs="Times New Roman"/>
            <w:sz w:val="24"/>
            <w:szCs w:val="24"/>
          </w:rPr>
          <w:t>МКД</w:t>
        </w:r>
      </w:ins>
      <w:del w:id="3100" w:author="Степанова Любовь Борисовна" w:date="2024-10-04T14:36:00Z">
        <w:r w:rsidRPr="000041A1" w:rsidDel="00757A90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2A821584" w14:textId="214DDE98" w:rsidR="000041A1" w:rsidDel="003A2DF2" w:rsidRDefault="000041A1" w:rsidP="001F77A0">
      <w:pPr>
        <w:numPr>
          <w:ilvl w:val="1"/>
          <w:numId w:val="79"/>
        </w:numPr>
        <w:tabs>
          <w:tab w:val="left" w:pos="0"/>
        </w:tabs>
        <w:spacing w:after="0" w:line="240" w:lineRule="auto"/>
        <w:ind w:left="0" w:firstLine="567"/>
        <w:jc w:val="both"/>
        <w:rPr>
          <w:del w:id="3101" w:author="Екатерина Шнайдер" w:date="2024-08-22T22:34:00Z"/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Вход гостей и разовые визиты (курьер, врач и т. </w:t>
      </w:r>
      <w:ins w:id="3102" w:author="Степанова Любовь Борисовна" w:date="2024-10-30T16:50:00Z">
        <w:r w:rsidR="00284C6E">
          <w:rPr>
            <w:rFonts w:ascii="Times New Roman" w:hAnsi="Times New Roman" w:cs="Times New Roman"/>
            <w:sz w:val="24"/>
            <w:szCs w:val="24"/>
          </w:rPr>
          <w:t>п</w:t>
        </w:r>
      </w:ins>
      <w:del w:id="3103" w:author="Степанова Любовь Борисовна" w:date="2024-10-30T16:50:00Z">
        <w:r w:rsidR="0054768B" w:rsidRPr="000041A1" w:rsidDel="00284C6E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.)</w:t>
      </w:r>
      <w:ins w:id="3104" w:author="Степанова Любовь Борисовна" w:date="2024-10-04T14:39:00Z">
        <w:r w:rsidR="00757A90">
          <w:rPr>
            <w:rFonts w:ascii="Times New Roman" w:hAnsi="Times New Roman" w:cs="Times New Roman"/>
            <w:sz w:val="24"/>
            <w:szCs w:val="24"/>
          </w:rPr>
          <w:t xml:space="preserve"> организован</w:t>
        </w:r>
      </w:ins>
      <w:del w:id="3105" w:author="Степанова Любовь Борисовна" w:date="2024-10-04T14:39:00Z">
        <w:r w:rsidRPr="000041A1" w:rsidDel="00757A90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ins w:id="3106" w:author="Степанова Любовь Борисовна" w:date="2024-10-04T14:39:00Z">
        <w:r w:rsidR="00757A90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3107" w:author="Степанова Любовь Борисовна" w:date="2024-10-04T14:39:00Z">
        <w:r w:rsidRPr="000041A1" w:rsidDel="00757A90">
          <w:rPr>
            <w:rFonts w:ascii="Times New Roman" w:hAnsi="Times New Roman" w:cs="Times New Roman"/>
            <w:sz w:val="24"/>
            <w:szCs w:val="24"/>
          </w:rPr>
          <w:delText xml:space="preserve">— 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через </w:t>
      </w:r>
      <w:r w:rsidR="00AB4E8D">
        <w:rPr>
          <w:rFonts w:ascii="Times New Roman" w:hAnsi="Times New Roman" w:cs="Times New Roman"/>
          <w:sz w:val="24"/>
          <w:szCs w:val="24"/>
        </w:rPr>
        <w:t>л</w:t>
      </w:r>
      <w:r w:rsidRPr="000041A1">
        <w:rPr>
          <w:rFonts w:ascii="Times New Roman" w:hAnsi="Times New Roman" w:cs="Times New Roman"/>
          <w:sz w:val="24"/>
          <w:szCs w:val="24"/>
        </w:rPr>
        <w:t>обби</w:t>
      </w:r>
      <w:ins w:id="3108" w:author="Степанова Любовь Борисовна" w:date="2024-10-04T14:39:00Z">
        <w:r w:rsidR="00757A90">
          <w:rPr>
            <w:rFonts w:ascii="Times New Roman" w:hAnsi="Times New Roman" w:cs="Times New Roman"/>
            <w:sz w:val="24"/>
            <w:szCs w:val="24"/>
          </w:rPr>
          <w:t>. З</w:t>
        </w:r>
      </w:ins>
      <w:del w:id="3109" w:author="Степанова Любовь Борисовна" w:date="2024-10-04T14:39:00Z">
        <w:r w:rsidRPr="000041A1" w:rsidDel="00757A90">
          <w:rPr>
            <w:rFonts w:ascii="Times New Roman" w:hAnsi="Times New Roman" w:cs="Times New Roman"/>
            <w:sz w:val="24"/>
            <w:szCs w:val="24"/>
          </w:rPr>
          <w:delText>; з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аявки на проход гостей оформляются через автоматизированную систему пропускного </w:t>
      </w:r>
      <w:commentRangeStart w:id="3110"/>
      <w:r w:rsidRPr="000041A1">
        <w:rPr>
          <w:rFonts w:ascii="Times New Roman" w:hAnsi="Times New Roman" w:cs="Times New Roman"/>
          <w:sz w:val="24"/>
          <w:szCs w:val="24"/>
        </w:rPr>
        <w:t>режима</w:t>
      </w:r>
      <w:commentRangeEnd w:id="3110"/>
      <w:r w:rsidR="003A2DF2">
        <w:rPr>
          <w:rStyle w:val="af1"/>
        </w:rPr>
        <w:commentReference w:id="3110"/>
      </w:r>
      <w:ins w:id="3111" w:author="Степанова Любовь Борисовна" w:date="2024-10-04T14:39:00Z">
        <w:r w:rsidR="00757A90">
          <w:rPr>
            <w:rFonts w:ascii="Times New Roman" w:hAnsi="Times New Roman" w:cs="Times New Roman"/>
            <w:sz w:val="24"/>
            <w:szCs w:val="24"/>
          </w:rPr>
          <w:t xml:space="preserve"> Компл</w:t>
        </w:r>
      </w:ins>
      <w:ins w:id="3112" w:author="Степанова Любовь Борисовна" w:date="2024-10-04T14:40:00Z">
        <w:r w:rsidR="00757A90">
          <w:rPr>
            <w:rFonts w:ascii="Times New Roman" w:hAnsi="Times New Roman" w:cs="Times New Roman"/>
            <w:sz w:val="24"/>
            <w:szCs w:val="24"/>
          </w:rPr>
          <w:t>екса.</w:t>
        </w:r>
      </w:ins>
      <w:del w:id="3113" w:author="Степанова Любовь Борисовна" w:date="2024-10-04T14:39:00Z">
        <w:r w:rsidRPr="000041A1" w:rsidDel="00757A90">
          <w:rPr>
            <w:rFonts w:ascii="Times New Roman" w:hAnsi="Times New Roman" w:cs="Times New Roman"/>
            <w:sz w:val="24"/>
            <w:szCs w:val="24"/>
          </w:rPr>
          <w:delText>.</w:delText>
        </w:r>
      </w:del>
      <w:ins w:id="3114" w:author="Екатерина Шнайдер" w:date="2024-08-22T22:34:00Z">
        <w:r w:rsidR="003A2DF2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160A24FE" w14:textId="77777777" w:rsidR="003A2DF2" w:rsidRPr="000041A1" w:rsidRDefault="003A2DF2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ins w:id="3115" w:author="Екатерина Шнайдер" w:date="2024-08-22T22:34:00Z"/>
          <w:rFonts w:ascii="Times New Roman" w:hAnsi="Times New Roman" w:cs="Times New Roman"/>
          <w:sz w:val="24"/>
          <w:szCs w:val="24"/>
        </w:rPr>
        <w:pPrChange w:id="3116" w:author="Екатерина Шнайдер" w:date="2024-08-22T22:34:00Z">
          <w:pPr>
            <w:numPr>
              <w:numId w:val="45"/>
            </w:numPr>
            <w:spacing w:after="0"/>
            <w:ind w:left="720" w:firstLine="567"/>
            <w:contextualSpacing/>
            <w:jc w:val="both"/>
          </w:pPr>
        </w:pPrChange>
      </w:pPr>
    </w:p>
    <w:p w14:paraId="50C70AA6" w14:textId="5FD4A77D" w:rsidR="000041A1" w:rsidRPr="006B2FA1" w:rsidRDefault="0054768B" w:rsidP="0054768B">
      <w:pPr>
        <w:tabs>
          <w:tab w:val="left" w:pos="0"/>
        </w:tabs>
        <w:spacing w:after="0" w:line="240" w:lineRule="auto"/>
        <w:ind w:left="567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pPrChange w:id="3117" w:author="Степанова Любовь Борисовна" w:date="2024-10-30T13:21:00Z">
          <w:pPr>
            <w:numPr>
              <w:ilvl w:val="1"/>
              <w:numId w:val="79"/>
            </w:numPr>
            <w:tabs>
              <w:tab w:val="left" w:pos="0"/>
            </w:tabs>
            <w:spacing w:after="0" w:line="240" w:lineRule="auto"/>
            <w:ind w:firstLine="567"/>
            <w:jc w:val="both"/>
          </w:pPr>
        </w:pPrChange>
      </w:pPr>
      <w:ins w:id="3118" w:author="Степанова Любовь Борисовна" w:date="2024-10-30T13:21:00Z">
        <w:r>
          <w:rPr>
            <w:rFonts w:ascii="Times New Roman" w:hAnsi="Times New Roman" w:cs="Times New Roman"/>
            <w:sz w:val="24"/>
            <w:szCs w:val="24"/>
          </w:rPr>
          <w:t xml:space="preserve">7.2. </w:t>
        </w:r>
      </w:ins>
      <w:del w:id="3119" w:author="Екатерина Шнайдер" w:date="2024-08-22T22:34:00Z">
        <w:r w:rsidR="000041A1" w:rsidRPr="000041A1" w:rsidDel="003A2DF2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Контрольно-пропускной режим обеспечивается силами сотрудников охран</w:t>
      </w:r>
      <w:r w:rsidR="000041A1" w:rsidRPr="00AB4E8D">
        <w:rPr>
          <w:rFonts w:ascii="Times New Roman" w:hAnsi="Times New Roman" w:cs="Times New Roman"/>
          <w:sz w:val="24"/>
          <w:szCs w:val="24"/>
        </w:rPr>
        <w:t>ной</w:t>
      </w:r>
      <w:r w:rsidR="000041A1" w:rsidRPr="006B2F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организации на основании договора, заключенного с У</w:t>
      </w:r>
      <w:ins w:id="3120" w:author="Степанова Любовь Борисовна" w:date="2024-10-04T14:40:00Z">
        <w:r w:rsidR="00757A90">
          <w:rPr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 xml:space="preserve">правляющей </w:t>
        </w:r>
      </w:ins>
      <w:ins w:id="3121" w:author="Степанова Любовь Борисовна" w:date="2024-10-30T16:08:00Z">
        <w:r w:rsidR="00300ED3">
          <w:rPr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>организацией</w:t>
        </w:r>
      </w:ins>
      <w:del w:id="3122" w:author="Степанова Любовь Борисовна" w:date="2024-10-04T14:40:00Z">
        <w:r w:rsidR="000041A1" w:rsidRPr="006B2FA1" w:rsidDel="00757A90">
          <w:rPr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delText>К</w:delText>
        </w:r>
      </w:del>
      <w:r w:rsidR="000041A1" w:rsidRPr="006B2F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</w:t>
      </w:r>
    </w:p>
    <w:p w14:paraId="7EF06B47" w14:textId="1259B688" w:rsidR="000041A1" w:rsidRPr="00AB4E8D" w:rsidDel="00285B3F" w:rsidRDefault="000041A1" w:rsidP="001F77A0">
      <w:pPr>
        <w:tabs>
          <w:tab w:val="num" w:pos="1110"/>
        </w:tabs>
        <w:spacing w:after="0" w:line="240" w:lineRule="auto"/>
        <w:ind w:firstLine="567"/>
        <w:jc w:val="both"/>
        <w:rPr>
          <w:del w:id="3123" w:author="Степанова Любовь Борисовна" w:date="2024-10-30T18:53:00Z"/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14:paraId="68506EFD" w14:textId="4A0183B3" w:rsidR="000041A1" w:rsidRPr="00284C6E" w:rsidRDefault="00284C6E" w:rsidP="001F77A0">
      <w:pPr>
        <w:tabs>
          <w:tab w:val="num" w:pos="1110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  <w:rPrChange w:id="3124" w:author="Степанова Любовь Борисовна" w:date="2024-10-30T16:52:00Z"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  <w:lang w:eastAsia="ru-RU"/>
            </w:rPr>
          </w:rPrChange>
        </w:rPr>
      </w:pPr>
      <w:ins w:id="3125" w:author="Степанова Любовь Борисовна" w:date="2024-10-30T16:52:00Z">
        <w:r w:rsidRPr="00284C6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126" w:author="Степанова Любовь Борисовна" w:date="2024-10-30T16:52:00Z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rPrChange>
          </w:rPr>
          <w:t>7.3.</w:t>
        </w:r>
      </w:ins>
      <w:ins w:id="3127" w:author="Степанова Любовь Борисовна" w:date="2024-10-30T18:52:00Z">
        <w:r w:rsidR="00285B3F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 xml:space="preserve"> </w:t>
        </w:r>
      </w:ins>
      <w:r w:rsidR="000041A1" w:rsidRPr="00284C6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  <w:rPrChange w:id="3128" w:author="Степанова Любовь Борисовна" w:date="2024-10-30T16:52:00Z"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  <w:lang w:eastAsia="ru-RU"/>
            </w:rPr>
          </w:rPrChange>
        </w:rPr>
        <w:t xml:space="preserve">Сотрудники </w:t>
      </w:r>
      <w:del w:id="3129" w:author="Степанова Любовь Борисовна" w:date="2024-10-04T14:40:00Z">
        <w:r w:rsidR="000041A1" w:rsidRPr="00284C6E" w:rsidDel="00757A90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130" w:author="Степанова Любовь Борисовна" w:date="2024-10-30T16:52:00Z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rPrChange>
          </w:rPr>
          <w:delText xml:space="preserve">Службы </w:delText>
        </w:r>
      </w:del>
      <w:r w:rsidR="000041A1" w:rsidRPr="00284C6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  <w:rPrChange w:id="3131" w:author="Степанова Любовь Борисовна" w:date="2024-10-30T16:52:00Z"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  <w:lang w:eastAsia="ru-RU"/>
            </w:rPr>
          </w:rPrChange>
        </w:rPr>
        <w:t xml:space="preserve">охраны </w:t>
      </w:r>
      <w:ins w:id="3132" w:author="Степанова Любовь Борисовна" w:date="2024-10-04T14:40:00Z">
        <w:r w:rsidR="00757A90" w:rsidRPr="00284C6E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133" w:author="Степанова Любовь Борисовна" w:date="2024-10-30T16:52:00Z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rPrChange>
          </w:rPr>
          <w:t>Комплекса</w:t>
        </w:r>
      </w:ins>
      <w:del w:id="3134" w:author="Степанова Любовь Борисовна" w:date="2024-10-04T14:40:00Z">
        <w:r w:rsidR="000041A1" w:rsidRPr="00284C6E" w:rsidDel="00757A90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  <w:rPrChange w:id="3135" w:author="Степанова Любовь Борисовна" w:date="2024-10-30T16:52:00Z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rPrChange>
          </w:rPr>
          <w:delText>ЖК</w:delText>
        </w:r>
      </w:del>
      <w:r w:rsidR="000041A1" w:rsidRPr="00284C6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  <w:rPrChange w:id="3136" w:author="Степанова Любовь Борисовна" w:date="2024-10-30T16:52:00Z"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  <w:lang w:eastAsia="ru-RU"/>
            </w:rPr>
          </w:rPrChange>
        </w:rPr>
        <w:t xml:space="preserve"> имеют право:</w:t>
      </w:r>
    </w:p>
    <w:p w14:paraId="70BEC4D6" w14:textId="1780AB83" w:rsidR="000041A1" w:rsidRPr="000041A1" w:rsidRDefault="00757A90" w:rsidP="001F77A0">
      <w:pPr>
        <w:numPr>
          <w:ilvl w:val="0"/>
          <w:numId w:val="77"/>
        </w:numPr>
        <w:tabs>
          <w:tab w:val="left" w:pos="284"/>
        </w:tabs>
        <w:spacing w:after="0" w:line="240" w:lineRule="auto"/>
        <w:ind w:left="0" w:right="-2" w:firstLine="567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ins w:id="3137" w:author="Степанова Любовь Борисовна" w:date="2024-10-04T14:41:00Z">
        <w:r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t>п</w:t>
        </w:r>
      </w:ins>
      <w:del w:id="3138" w:author="Степанова Любовь Борисовна" w:date="2024-10-04T14:41:00Z">
        <w:r w:rsidR="000041A1" w:rsidRPr="000041A1" w:rsidDel="00757A90"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delText>П</w:delText>
        </w:r>
      </w:del>
      <w:r w:rsidR="000041A1" w:rsidRPr="000041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роверять пропуска и документы, удостоверяющие личность, при входе и выходе </w:t>
      </w:r>
      <w:ins w:id="3139" w:author="Степанова Любовь Борисовна" w:date="2024-10-04T14:40:00Z">
        <w:r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t>с Комплекса</w:t>
        </w:r>
      </w:ins>
      <w:del w:id="3140" w:author="Степанова Любовь Борисовна" w:date="2024-10-04T14:41:00Z">
        <w:r w:rsidR="000041A1" w:rsidRPr="000041A1" w:rsidDel="00757A90"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delText>из ЖК</w:delText>
        </w:r>
      </w:del>
      <w:ins w:id="3141" w:author="Степанова Любовь Борисовна" w:date="2024-10-04T14:41:00Z">
        <w:r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t>;</w:t>
        </w:r>
      </w:ins>
      <w:del w:id="3142" w:author="Степанова Любовь Борисовна" w:date="2024-10-04T14:41:00Z">
        <w:r w:rsidR="000041A1" w:rsidRPr="000041A1" w:rsidDel="00757A90"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delText>.</w:delText>
        </w:r>
      </w:del>
    </w:p>
    <w:p w14:paraId="61923948" w14:textId="1E64F0CF" w:rsidR="000041A1" w:rsidRPr="000041A1" w:rsidRDefault="00757A90" w:rsidP="001F77A0">
      <w:pPr>
        <w:numPr>
          <w:ilvl w:val="0"/>
          <w:numId w:val="77"/>
        </w:numPr>
        <w:tabs>
          <w:tab w:val="left" w:pos="284"/>
        </w:tabs>
        <w:spacing w:after="0" w:line="240" w:lineRule="auto"/>
        <w:ind w:left="0" w:right="-2" w:firstLine="567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ins w:id="3143" w:author="Степанова Любовь Борисовна" w:date="2024-10-04T14:41:00Z">
        <w:r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t>т</w:t>
        </w:r>
      </w:ins>
      <w:del w:id="3144" w:author="Степанова Любовь Борисовна" w:date="2024-10-04T14:41:00Z">
        <w:r w:rsidR="000041A1" w:rsidRPr="000041A1" w:rsidDel="00757A90"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delText>Т</w:delText>
        </w:r>
      </w:del>
      <w:r w:rsidR="000041A1" w:rsidRPr="000041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ребовать документы и задерживать лиц, подозреваемых в нанесении ущерба общему имуществу </w:t>
      </w:r>
      <w:ins w:id="3145" w:author="Степанова Любовь Борисовна" w:date="2024-10-04T14:41:00Z">
        <w:r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t>МКД</w:t>
        </w:r>
      </w:ins>
      <w:del w:id="3146" w:author="Степанова Любовь Борисовна" w:date="2024-10-04T14:41:00Z">
        <w:r w:rsidR="000041A1" w:rsidRPr="000041A1" w:rsidDel="00757A90"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delText>ЖК</w:delText>
        </w:r>
      </w:del>
      <w:r w:rsidR="000041A1" w:rsidRPr="000041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или без определенной цели находящихся в </w:t>
      </w:r>
      <w:ins w:id="3147" w:author="Степанова Любовь Борисовна" w:date="2024-10-04T14:41:00Z">
        <w:r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t>Комплексе</w:t>
        </w:r>
      </w:ins>
      <w:del w:id="3148" w:author="Степанова Любовь Борисовна" w:date="2024-10-04T14:41:00Z">
        <w:r w:rsidR="000041A1" w:rsidRPr="000041A1" w:rsidDel="00757A90"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delText>ЖК.</w:delText>
        </w:r>
      </w:del>
      <w:ins w:id="3149" w:author="Степанова Любовь Борисовна" w:date="2024-10-04T14:41:00Z">
        <w:r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t>;</w:t>
        </w:r>
      </w:ins>
    </w:p>
    <w:p w14:paraId="41AC5C98" w14:textId="59316562" w:rsidR="000041A1" w:rsidRPr="000041A1" w:rsidRDefault="00757A90" w:rsidP="001F77A0">
      <w:pPr>
        <w:numPr>
          <w:ilvl w:val="0"/>
          <w:numId w:val="77"/>
        </w:numPr>
        <w:tabs>
          <w:tab w:val="left" w:pos="284"/>
        </w:tabs>
        <w:spacing w:after="0" w:line="240" w:lineRule="auto"/>
        <w:ind w:left="0" w:right="-2" w:firstLine="567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ins w:id="3150" w:author="Степанова Любовь Борисовна" w:date="2024-10-04T14:41:00Z">
        <w:r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t>н</w:t>
        </w:r>
      </w:ins>
      <w:del w:id="3151" w:author="Степанова Любовь Борисовна" w:date="2024-10-04T14:41:00Z">
        <w:r w:rsidR="000041A1" w:rsidRPr="000041A1" w:rsidDel="00757A90"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delText>Н</w:delText>
        </w:r>
      </w:del>
      <w:r w:rsidR="000041A1" w:rsidRPr="000041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е пропускать в </w:t>
      </w:r>
      <w:ins w:id="3152" w:author="Степанова Любовь Борисовна" w:date="2024-10-04T14:41:00Z">
        <w:r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t>Комплекс</w:t>
        </w:r>
      </w:ins>
      <w:del w:id="3153" w:author="Степанова Любовь Борисовна" w:date="2024-10-04T14:41:00Z">
        <w:r w:rsidR="000041A1" w:rsidRPr="000041A1" w:rsidDel="00757A90"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delText>ЖК</w:delText>
        </w:r>
      </w:del>
      <w:r w:rsidR="000041A1" w:rsidRPr="000041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посетителей, </w:t>
      </w:r>
      <w:commentRangeStart w:id="3154"/>
      <w:r w:rsidR="000041A1" w:rsidRPr="000041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находящихся</w:t>
      </w:r>
      <w:commentRangeEnd w:id="3154"/>
      <w:r w:rsidR="003A2DF2">
        <w:rPr>
          <w:rStyle w:val="af1"/>
        </w:rPr>
        <w:commentReference w:id="3154"/>
      </w:r>
      <w:r w:rsidR="000041A1" w:rsidRPr="000041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в состоянии алкогольного или наркотического </w:t>
      </w:r>
      <w:commentRangeStart w:id="3155"/>
      <w:r w:rsidR="000041A1" w:rsidRPr="000041A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опьянения</w:t>
      </w:r>
      <w:commentRangeEnd w:id="3155"/>
      <w:r w:rsidR="003A2DF2">
        <w:rPr>
          <w:rStyle w:val="af1"/>
        </w:rPr>
        <w:commentReference w:id="3155"/>
      </w:r>
      <w:ins w:id="3156" w:author="Степанова Любовь Борисовна" w:date="2024-10-04T14:41:00Z">
        <w:r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t>;</w:t>
        </w:r>
      </w:ins>
      <w:del w:id="3157" w:author="Степанова Любовь Борисовна" w:date="2024-10-04T14:41:00Z">
        <w:r w:rsidR="000041A1" w:rsidRPr="000041A1" w:rsidDel="00757A90">
          <w:rPr>
            <w:rFonts w:ascii="Times New Roman" w:eastAsia="Times New Roman" w:hAnsi="Times New Roman" w:cs="Times New Roman"/>
            <w:bCs/>
            <w:color w:val="000000"/>
            <w:sz w:val="24"/>
            <w:szCs w:val="24"/>
            <w:lang w:eastAsia="ru-RU"/>
          </w:rPr>
          <w:delText>.</w:delText>
        </w:r>
      </w:del>
    </w:p>
    <w:p w14:paraId="0C68FA1B" w14:textId="77777777" w:rsidR="000041A1" w:rsidRPr="000041A1" w:rsidRDefault="000041A1" w:rsidP="001F77A0">
      <w:pPr>
        <w:spacing w:after="0" w:line="240" w:lineRule="auto"/>
        <w:ind w:right="-2" w:firstLine="567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14:paraId="324F8AD7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08E3A51" w14:textId="77777777" w:rsidR="000041A1" w:rsidRPr="000041A1" w:rsidRDefault="000041A1" w:rsidP="00B1747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715EC47" wp14:editId="68085C19">
            <wp:extent cx="5875020" cy="2239645"/>
            <wp:effectExtent l="0" t="0" r="0" b="8255"/>
            <wp:docPr id="6" name="Рисунок 6" descr="Продажа помещения с арендаторами в ЖК Vander p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ажа помещения с арендаторами в ЖК Vander park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95" b="28031"/>
                    <a:stretch/>
                  </pic:blipFill>
                  <pic:spPr bwMode="auto">
                    <a:xfrm>
                      <a:off x="0" y="0"/>
                      <a:ext cx="5882798" cy="224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F198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AC42897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255F090" w14:textId="24F931F2" w:rsidR="000041A1" w:rsidRPr="000041A1" w:rsidRDefault="00FC49C0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ins w:id="3158" w:author="Степанова Любовь Борисовна" w:date="2024-10-30T12:13:00Z">
        <w:r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8</w:t>
        </w:r>
      </w:ins>
      <w:del w:id="3159" w:author="Степанова Любовь Борисовна" w:date="2024-10-30T12:13:00Z">
        <w:r w:rsidR="000041A1" w:rsidRPr="000041A1" w:rsidDel="00FC49C0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12</w:delText>
        </w:r>
      </w:del>
      <w:r w:rsidR="000041A1"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. ПРОЕЗД И СТОЯНКА МАШИН НА </w:t>
      </w:r>
      <w:del w:id="3160" w:author="Степанова Любовь Борисовна" w:date="2024-10-29T15:40:00Z">
        <w:r w:rsidR="000041A1" w:rsidRPr="000041A1" w:rsidDel="00FD6FE0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ДВОРОВОЙ (</w:delText>
        </w:r>
      </w:del>
      <w:r w:rsidR="000041A1"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>ПРИДОМОВОЙ</w:t>
      </w:r>
      <w:del w:id="3161" w:author="Степанова Любовь Борисовна" w:date="2024-10-29T15:40:00Z">
        <w:r w:rsidR="000041A1" w:rsidRPr="000041A1" w:rsidDel="00FD6FE0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)</w:delText>
        </w:r>
      </w:del>
      <w:r w:rsidR="000041A1"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ТЕРРИТОРИИ </w:t>
      </w:r>
      <w:del w:id="3162" w:author="Зыков Олег Викторович" w:date="2024-10-17T14:59:00Z">
        <w:r w:rsidR="000041A1" w:rsidRPr="000041A1" w:rsidDel="00522449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 xml:space="preserve">ЖК </w:delText>
        </w:r>
      </w:del>
      <w:ins w:id="3163" w:author="Зыков Олег Викторович" w:date="2024-10-17T14:59:00Z">
        <w:r w:rsidR="00522449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КОМПЛЕКСА</w:t>
        </w:r>
        <w:r w:rsidR="00522449" w:rsidRPr="000041A1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 xml:space="preserve"> </w:t>
        </w:r>
      </w:ins>
    </w:p>
    <w:p w14:paraId="55FA97A2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0997FB18" w14:textId="305396D9" w:rsidR="000041A1" w:rsidRPr="000041A1" w:rsidRDefault="00284C6E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ins w:id="3164" w:author="Степанова Любовь Борисовна" w:date="2024-10-30T16:52:00Z">
        <w:r>
          <w:rPr>
            <w:rFonts w:ascii="Times New Roman" w:hAnsi="Times New Roman" w:cs="Times New Roman"/>
            <w:color w:val="000000"/>
            <w:sz w:val="24"/>
            <w:szCs w:val="24"/>
          </w:rPr>
          <w:lastRenderedPageBreak/>
          <w:t>8</w:t>
        </w:r>
      </w:ins>
      <w:del w:id="3165" w:author="Степанова Любовь Борисовна" w:date="2024-10-30T16:52:00Z">
        <w:r w:rsidR="000041A1" w:rsidRPr="000041A1" w:rsidDel="00284C6E">
          <w:rPr>
            <w:rFonts w:ascii="Times New Roman" w:hAnsi="Times New Roman" w:cs="Times New Roman"/>
            <w:color w:val="000000"/>
            <w:sz w:val="24"/>
            <w:szCs w:val="24"/>
          </w:rPr>
          <w:delText>12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.1. На территории </w:t>
      </w:r>
      <w:del w:id="3166" w:author="Зыков Олег Викторович" w:date="2024-10-17T14:59:00Z">
        <w:r w:rsidR="000041A1"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ЖК </w:delText>
        </w:r>
      </w:del>
      <w:ins w:id="3167" w:author="Зыков Олег Викторович" w:date="2024-10-17T14:59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действуют следующие правила пользования автотранспортом: </w:t>
      </w:r>
    </w:p>
    <w:p w14:paraId="26888802" w14:textId="7BB6DA11" w:rsidR="000041A1" w:rsidRPr="000041A1" w:rsidRDefault="000041A1" w:rsidP="001F77A0">
      <w:pPr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Въезд на </w:t>
      </w:r>
      <w:proofErr w:type="spellStart"/>
      <w:ins w:id="3168" w:author="Степанова Любовь Борисовна" w:date="2024-10-30T16:53:00Z">
        <w:r w:rsidR="00284C6E">
          <w:rPr>
            <w:rFonts w:ascii="Times New Roman" w:hAnsi="Times New Roman" w:cs="Times New Roman"/>
            <w:color w:val="000000"/>
            <w:sz w:val="24"/>
            <w:szCs w:val="24"/>
          </w:rPr>
          <w:t>продомовую</w:t>
        </w:r>
      </w:ins>
      <w:proofErr w:type="spellEnd"/>
      <w:del w:id="3169" w:author="Степанова Любовь Борисовна" w:date="2024-10-30T16:53:00Z">
        <w:r w:rsidRPr="000041A1" w:rsidDel="00284C6E">
          <w:rPr>
            <w:rFonts w:ascii="Times New Roman" w:hAnsi="Times New Roman" w:cs="Times New Roman"/>
            <w:color w:val="000000"/>
            <w:sz w:val="24"/>
            <w:szCs w:val="24"/>
          </w:rPr>
          <w:delText>ПРИДОМОВУЮ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территорию </w:t>
      </w:r>
      <w:del w:id="3170" w:author="Зыков Олег Викторович" w:date="2024-10-17T14:59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ЖК </w:delText>
        </w:r>
      </w:del>
      <w:ins w:id="3171" w:author="Зыков Олег Викторович" w:date="2024-10-17T14:59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>разрешается с соблюдением пропускного режима, установленного настоящими Правилами</w:t>
      </w:r>
      <w:del w:id="3172" w:author="Зыков Олег Викторович" w:date="2024-10-17T15:00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ЖК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5ED688B8" w14:textId="77777777" w:rsidR="000041A1" w:rsidRPr="000041A1" w:rsidRDefault="000041A1" w:rsidP="001F77A0">
      <w:pPr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Скорость движения автотранспорта в Паркинге и на проезжей части с внешней стороны ЖК не должна превышать 5 км/час.</w:t>
      </w:r>
    </w:p>
    <w:p w14:paraId="6747EC6F" w14:textId="77777777" w:rsidR="000041A1" w:rsidRPr="000041A1" w:rsidRDefault="000041A1" w:rsidP="001F77A0">
      <w:pPr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Доставка строительных материалов осуществляется строго:</w:t>
      </w:r>
    </w:p>
    <w:p w14:paraId="4D464640" w14:textId="77777777" w:rsidR="000041A1" w:rsidRPr="006B2F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commentRangeStart w:id="3173"/>
      <w:r w:rsidRPr="00B27EC4">
        <w:rPr>
          <w:rFonts w:ascii="Times New Roman" w:hAnsi="Times New Roman" w:cs="Times New Roman"/>
          <w:color w:val="000000"/>
          <w:sz w:val="24"/>
          <w:szCs w:val="24"/>
        </w:rPr>
        <w:t>- с понедельника по пятницу с 09:00 до 18:00</w:t>
      </w:r>
      <w:r w:rsidRPr="006B2FA1">
        <w:rPr>
          <w:rFonts w:ascii="Times New Roman" w:hAnsi="Times New Roman" w:cs="Times New Roman"/>
          <w:color w:val="000000"/>
          <w:sz w:val="24"/>
          <w:szCs w:val="24"/>
        </w:rPr>
        <w:t>; обсудить с ИГ</w:t>
      </w:r>
    </w:p>
    <w:p w14:paraId="1C01DC9E" w14:textId="77777777" w:rsidR="000041A1" w:rsidRPr="00B27EC4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6B2FA1">
        <w:rPr>
          <w:rFonts w:ascii="Times New Roman" w:hAnsi="Times New Roman" w:cs="Times New Roman"/>
          <w:color w:val="000000"/>
          <w:sz w:val="24"/>
          <w:szCs w:val="24"/>
        </w:rPr>
        <w:t>- в выходные и праздничные дни с 10:00 до 20:00; обсудить с ИГ</w:t>
      </w:r>
      <w:commentRangeEnd w:id="3173"/>
      <w:r w:rsidR="003A2DF2">
        <w:rPr>
          <w:rStyle w:val="af1"/>
        </w:rPr>
        <w:commentReference w:id="3173"/>
      </w:r>
    </w:p>
    <w:p w14:paraId="0E796B4C" w14:textId="7D13A0F5" w:rsid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ins w:id="3174" w:author="Екатерина Шнайдер" w:date="2024-08-22T22:39:00Z"/>
          <w:rFonts w:ascii="Times New Roman" w:hAnsi="Times New Roman" w:cs="Times New Roman"/>
          <w:color w:val="000000"/>
          <w:sz w:val="24"/>
          <w:szCs w:val="24"/>
        </w:rPr>
      </w:pPr>
      <w:r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На наземной парковке предусмотрены места для посадки/высадки и загрузки/выгрузки товаров, крупногабаритных предметов, мебели и др. согласно </w:t>
      </w:r>
      <w:commentRangeStart w:id="3175"/>
      <w:r w:rsidRPr="006B2FA1">
        <w:rPr>
          <w:rFonts w:ascii="Times New Roman" w:hAnsi="Times New Roman" w:cs="Times New Roman"/>
          <w:color w:val="000000"/>
          <w:sz w:val="24"/>
          <w:szCs w:val="24"/>
        </w:rPr>
        <w:t>схеме</w:t>
      </w:r>
      <w:commentRangeEnd w:id="3175"/>
      <w:r w:rsidR="003A2DF2">
        <w:rPr>
          <w:rStyle w:val="af1"/>
        </w:rPr>
        <w:commentReference w:id="3175"/>
      </w:r>
      <w:r w:rsidRPr="006B2FA1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7512DC00" w14:textId="6F8ED5B9" w:rsidR="003A2DF2" w:rsidRDefault="003A2DF2" w:rsidP="001F77A0">
      <w:pPr>
        <w:autoSpaceDE w:val="0"/>
        <w:autoSpaceDN w:val="0"/>
        <w:adjustRightInd w:val="0"/>
        <w:spacing w:after="0" w:line="240" w:lineRule="auto"/>
        <w:ind w:firstLine="567"/>
        <w:rPr>
          <w:ins w:id="3176" w:author="Екатерина Шнайдер" w:date="2024-08-22T22:39:00Z"/>
          <w:rFonts w:ascii="Times New Roman" w:hAnsi="Times New Roman" w:cs="Times New Roman"/>
          <w:color w:val="000000"/>
          <w:sz w:val="24"/>
          <w:szCs w:val="24"/>
        </w:rPr>
      </w:pPr>
    </w:p>
    <w:p w14:paraId="55A9FF6F" w14:textId="77777777" w:rsidR="003A2DF2" w:rsidRPr="000041A1" w:rsidRDefault="003A2DF2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63160A8A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7A41EE4C" w14:textId="21E84F49" w:rsidR="000041A1" w:rsidRPr="000041A1" w:rsidRDefault="00AA7DEE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724A2">
        <w:rPr>
          <w:noProof/>
          <w:lang w:eastAsia="ru-RU"/>
        </w:rPr>
        <w:drawing>
          <wp:inline distT="0" distB="0" distL="0" distR="0" wp14:anchorId="683679C3" wp14:editId="63525DE6">
            <wp:extent cx="3528060" cy="3215418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979" cy="323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FC162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61B1DF6B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7FD4FE6F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b/>
          <w:color w:val="000000"/>
          <w:sz w:val="24"/>
          <w:szCs w:val="24"/>
        </w:rPr>
        <w:t>Запрещается:</w:t>
      </w:r>
    </w:p>
    <w:p w14:paraId="2931DE1D" w14:textId="284A0340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Проезд автотранспорта собственников на территорию внутреннего двора, за исключением спецтехники </w:t>
      </w:r>
      <w:del w:id="3177" w:author="Зыков Олег Викторович" w:date="2024-10-17T14:54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УК </w:delText>
        </w:r>
      </w:del>
      <w:ins w:id="3178" w:author="Зыков Олег Викторович" w:date="2024-10-17T14:54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Управляющей организации</w:t>
        </w:r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для обслуживания </w:t>
      </w:r>
      <w:del w:id="3179" w:author="Зыков Олег Викторович" w:date="2024-10-17T14:55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>ЖК</w:delText>
        </w:r>
      </w:del>
      <w:ins w:id="3180" w:author="Зыков Олег Викторович" w:date="2024-10-17T14:55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7922C6B0" w14:textId="46F1DD3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Доставка и разгрузка строительных материалов со стороны внутреннего двора, за исключением спецтехники </w:t>
      </w:r>
      <w:ins w:id="3181" w:author="Зыков Олег Викторович" w:date="2024-10-17T14:55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Управляющей организации</w:t>
        </w:r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del w:id="3182" w:author="Зыков Олег Викторович" w:date="2024-10-17T14:55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УК 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для обслуживания </w:t>
      </w:r>
      <w:del w:id="3183" w:author="Зыков Олег Викторович" w:date="2024-10-17T14:55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>ЖК</w:delText>
        </w:r>
      </w:del>
      <w:ins w:id="3184" w:author="Зыков Олег Викторович" w:date="2024-10-17T14:55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462D4B11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Движение, остановка и стоянка автотранспорта на газонах, детских площадках, тротуарах, пешеходных дорожках, в местах расположения противопожарного оборудования и иных местах, не предназначенных для этой цели;</w:t>
      </w:r>
    </w:p>
    <w:p w14:paraId="52A5B234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Стоянка автотранспорта у мест для сбора мусора;</w:t>
      </w:r>
    </w:p>
    <w:p w14:paraId="39B2455D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</w:r>
      <w:commentRangeStart w:id="3185"/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Стоянка автотранспорта с работающим двигателем более 5 (пяти) минут;</w:t>
      </w:r>
      <w:commentRangeEnd w:id="3185"/>
      <w:r w:rsidR="003A2DF2">
        <w:rPr>
          <w:rStyle w:val="af1"/>
        </w:rPr>
        <w:commentReference w:id="3185"/>
      </w:r>
    </w:p>
    <w:p w14:paraId="071BDDC6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Мойка транспортных средств, слив бензина и масел;</w:t>
      </w:r>
    </w:p>
    <w:p w14:paraId="5317B85D" w14:textId="43680DBF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Регулировка сигналов, тормозов, двигателей, любой ремонт автомобилей на территории </w:t>
      </w:r>
      <w:del w:id="3186" w:author="Зыков Олег Викторович" w:date="2024-10-17T15:00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ЖК </w:delText>
        </w:r>
      </w:del>
      <w:ins w:id="3187" w:author="Зыков Олег Викторович" w:date="2024-10-17T15:00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>за исключением работ, вызванных чрезвычайными обстоятельствами;</w:t>
      </w:r>
    </w:p>
    <w:p w14:paraId="5008B3E8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Складирование автопокрышек, канистр и прочее на территории Паркинга;</w:t>
      </w:r>
    </w:p>
    <w:p w14:paraId="78EAA93D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Парковка автомобилей в Паркинге на чужие места, в проездах и в местах для парковки непредназначенных.</w:t>
      </w:r>
    </w:p>
    <w:p w14:paraId="5D6B80D2" w14:textId="485B48C4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commentRangeStart w:id="3188"/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Остановка автомобилей на подъездных дорогах и специальных площадках по внешнему периметру </w:t>
      </w:r>
      <w:del w:id="3189" w:author="Зыков Олег Викторович" w:date="2024-10-17T15:00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ЖК </w:delText>
        </w:r>
      </w:del>
      <w:ins w:id="3190" w:author="Зыков Олег Викторович" w:date="2024-10-17T15:00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разрешается, если она не создает помех для движения 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lastRenderedPageBreak/>
        <w:t>другого автотранспорта, в том числе специального транспорта коммунальных и аварийных служб;</w:t>
      </w:r>
      <w:commentRangeEnd w:id="3188"/>
      <w:r w:rsidR="003A2DF2">
        <w:rPr>
          <w:rStyle w:val="af1"/>
        </w:rPr>
        <w:commentReference w:id="3188"/>
      </w:r>
    </w:p>
    <w:p w14:paraId="0039D547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Контроль за соблюдением автовладельцами требований настоящих</w:t>
      </w:r>
    </w:p>
    <w:p w14:paraId="45B7C83A" w14:textId="16C032C5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Правил возлагается на Управляющую </w:t>
      </w:r>
      <w:del w:id="3191" w:author="Зыков Олег Викторович" w:date="2024-10-17T15:00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компанию </w:delText>
        </w:r>
      </w:del>
      <w:ins w:id="3192" w:author="Зыков Олег Викторович" w:date="2024-10-17T15:00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организацию</w:t>
        </w:r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>и службу охраны.</w:t>
      </w:r>
    </w:p>
    <w:p w14:paraId="36894532" w14:textId="65EFAFB6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Парковка транспортных средств, производится в специально отведенных для этой цели местах по внешнему периметру </w:t>
      </w:r>
      <w:del w:id="3193" w:author="Зыков Олег Викторович" w:date="2024-10-17T15:01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>ЖК</w:delText>
        </w:r>
      </w:del>
      <w:ins w:id="3194" w:author="Зыков Олег Викторович" w:date="2024-10-17T15:01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B305526" w14:textId="747FADF8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В случае нанесения ущерба общему имуществу в </w:t>
      </w:r>
      <w:del w:id="3195" w:author="Зыков Олег Викторович" w:date="2024-10-17T15:01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ЖК </w:delText>
        </w:r>
      </w:del>
      <w:ins w:id="3196" w:author="Зыков Олег Викторович" w:date="2024-10-17T15:01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Комплексе</w:t>
        </w:r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>при пользовании транспортным средством, владелец транспортного средства обязан компенсировать за свой счет ремонт поврежденных объектов общей долевой собственности.</w:t>
      </w:r>
    </w:p>
    <w:p w14:paraId="52381EA2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4DFC0AE3" w14:textId="60F8FC3E" w:rsidR="000041A1" w:rsidRPr="000041A1" w:rsidRDefault="00284C6E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ins w:id="3197" w:author="Степанова Любовь Борисовна" w:date="2024-10-30T16:53:00Z">
        <w:r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3198" w:author="Степанова Любовь Борисовна" w:date="2024-10-30T16:53:00Z">
        <w:r w:rsidR="000041A1" w:rsidRPr="000041A1" w:rsidDel="00284C6E">
          <w:rPr>
            <w:rFonts w:ascii="Times New Roman" w:hAnsi="Times New Roman" w:cs="Times New Roman"/>
            <w:color w:val="000000"/>
            <w:sz w:val="24"/>
            <w:szCs w:val="24"/>
          </w:rPr>
          <w:delText>12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.2</w:t>
      </w:r>
      <w:commentRangeStart w:id="3199"/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Движение и остановка транспортных средств на территории двора разрешена для следующих категорий транспортных средств: </w:t>
      </w:r>
    </w:p>
    <w:p w14:paraId="593A7EBB" w14:textId="77777777" w:rsidR="000041A1" w:rsidRPr="000041A1" w:rsidRDefault="000041A1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Спецтехника (аварийные службы); </w:t>
      </w:r>
    </w:p>
    <w:p w14:paraId="341CA4BA" w14:textId="64AFC824" w:rsidR="000041A1" w:rsidRPr="000041A1" w:rsidRDefault="000041A1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Техника, осуществляющая обслуживание </w:t>
      </w:r>
      <w:del w:id="3200" w:author="Зыков Олег Викторович" w:date="2024-10-17T15:01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ЖК </w:delText>
        </w:r>
      </w:del>
      <w:ins w:id="3201" w:author="Зыков Олег Викторович" w:date="2024-10-17T15:02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МКД</w:t>
        </w:r>
      </w:ins>
      <w:ins w:id="3202" w:author="Зыков Олег Викторович" w:date="2024-10-17T15:01:00Z"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и придомовой территории (вывоз мусора, благоустройство придомовой территории и т.д.). </w:t>
      </w:r>
    </w:p>
    <w:p w14:paraId="49E83069" w14:textId="4B11F17B" w:rsidR="000041A1" w:rsidRPr="000041A1" w:rsidRDefault="000041A1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Личный и коммерческий транспорт для нужд Собственников/Пользователей помещений </w:t>
      </w:r>
      <w:del w:id="3203" w:author="Зыков Олег Викторович" w:date="2024-10-17T15:02:00Z">
        <w:r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>ЖК</w:delText>
        </w:r>
      </w:del>
      <w:ins w:id="3204" w:author="Зыков Олег Викторович" w:date="2024-10-17T15:02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МКД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6B9618DD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Такси (для лиц с ограниченными возможностями, инвалидов, престарелых и пр.) </w:t>
      </w:r>
      <w:commentRangeEnd w:id="3199"/>
      <w:r w:rsidR="003343AD">
        <w:rPr>
          <w:rStyle w:val="af1"/>
        </w:rPr>
        <w:commentReference w:id="3199"/>
      </w:r>
    </w:p>
    <w:p w14:paraId="7844C5A0" w14:textId="619731B4" w:rsidR="000041A1" w:rsidRPr="000041A1" w:rsidRDefault="00284C6E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ins w:id="3205" w:author="Степанова Любовь Борисовна" w:date="2024-10-30T16:53:00Z">
        <w:r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commentRangeStart w:id="3206"/>
      <w:del w:id="3207" w:author="Степанова Любовь Борисовна" w:date="2024-10-30T16:53:00Z">
        <w:r w:rsidR="000041A1" w:rsidRPr="000041A1" w:rsidDel="00284C6E">
          <w:rPr>
            <w:rFonts w:ascii="Times New Roman" w:hAnsi="Times New Roman" w:cs="Times New Roman"/>
            <w:color w:val="000000"/>
            <w:sz w:val="24"/>
            <w:szCs w:val="24"/>
          </w:rPr>
          <w:delText>12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.3. Личный транспорт для нужд Собственников/Пользователей помещения </w:t>
      </w:r>
      <w:del w:id="3208" w:author="Зыков Олег Викторович" w:date="2024-10-17T15:02:00Z">
        <w:r w:rsidR="000041A1"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ЖК </w:delText>
        </w:r>
      </w:del>
      <w:ins w:id="3209" w:author="Зыков Олег Викторович" w:date="2024-10-17T15:02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МКД</w:t>
        </w:r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допускается на внутренний периметр (дворовую территорию </w:t>
      </w:r>
      <w:del w:id="3210" w:author="Зыков Олег Викторович" w:date="2024-10-17T15:02:00Z">
        <w:r w:rsidR="000041A1"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>ЖК</w:delText>
        </w:r>
      </w:del>
      <w:ins w:id="3211" w:author="Зыков Олег Викторович" w:date="2024-10-17T15:02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) только при наличии регистрации транспортного средства в </w:t>
      </w:r>
      <w:del w:id="3212" w:author="Зыков Олег Викторович" w:date="2024-10-17T15:03:00Z">
        <w:r w:rsidR="000041A1"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>УК</w:delText>
        </w:r>
      </w:del>
      <w:ins w:id="3213" w:author="Зыков Олег Викторович" w:date="2024-10-17T15:03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Управляющей организации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Каждый собственник должен зарегистрировать свой автомобиль (или несколько) за своим помещением (квартирой). Без регистрации автомобиля в </w:t>
      </w:r>
      <w:del w:id="3214" w:author="Зыков Олег Викторович" w:date="2024-10-17T14:55:00Z">
        <w:r w:rsidR="000041A1"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УК </w:delText>
        </w:r>
      </w:del>
      <w:ins w:id="3215" w:author="Зыков Олег Викторович" w:date="2024-10-17T14:55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Управляющей организации</w:t>
        </w:r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въезд на внутренний периметр (дворовую территорию </w:t>
      </w:r>
      <w:del w:id="3216" w:author="Зыков Олег Викторович" w:date="2024-10-17T15:03:00Z">
        <w:r w:rsidR="000041A1"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>ЖК</w:delText>
        </w:r>
      </w:del>
      <w:ins w:id="3217" w:author="Зыков Олег Викторович" w:date="2024-10-17T15:03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) будет запрещен любым лицам, в т.ч. и Собственникам. </w:t>
      </w:r>
      <w:commentRangeEnd w:id="3206"/>
      <w:r w:rsidR="003343AD">
        <w:rPr>
          <w:rStyle w:val="af1"/>
        </w:rPr>
        <w:commentReference w:id="3206"/>
      </w:r>
    </w:p>
    <w:p w14:paraId="015E8856" w14:textId="5C4C9BB0" w:rsidR="000041A1" w:rsidRPr="000041A1" w:rsidRDefault="00284C6E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ins w:id="3218" w:author="Степанова Любовь Борисовна" w:date="2024-10-30T16:53:00Z">
        <w:r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3219" w:author="Степанова Любовь Борисовна" w:date="2024-10-30T16:53:00Z">
        <w:r w:rsidR="000041A1" w:rsidRPr="000041A1" w:rsidDel="00284C6E">
          <w:rPr>
            <w:rFonts w:ascii="Times New Roman" w:hAnsi="Times New Roman" w:cs="Times New Roman"/>
            <w:color w:val="000000"/>
            <w:sz w:val="24"/>
            <w:szCs w:val="24"/>
          </w:rPr>
          <w:delText>12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.4. Движение автотранспорта по территории </w:t>
      </w:r>
      <w:del w:id="3220" w:author="Зыков Олег Викторович" w:date="2024-10-17T15:03:00Z">
        <w:r w:rsidR="000041A1" w:rsidRPr="000041A1" w:rsidDel="0052244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ЖК </w:delText>
        </w:r>
      </w:del>
      <w:ins w:id="3221" w:author="Зыков Олег Викторович" w:date="2024-10-17T15:03:00Z">
        <w:r w:rsidR="00522449">
          <w:rPr>
            <w:rFonts w:ascii="Times New Roman" w:hAnsi="Times New Roman" w:cs="Times New Roman"/>
            <w:color w:val="000000"/>
            <w:sz w:val="24"/>
            <w:szCs w:val="24"/>
          </w:rPr>
          <w:t>Комплекса</w:t>
        </w:r>
        <w:r w:rsidR="0052244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должно осуществляться в строгом соответствии с дорожными знаками и дорожной разметкой со скоростью не более 5 км/час. </w:t>
      </w:r>
    </w:p>
    <w:p w14:paraId="22A0EC70" w14:textId="1CFF4649" w:rsidR="000041A1" w:rsidRPr="000041A1" w:rsidDel="00522449" w:rsidRDefault="00284C6E" w:rsidP="001F77A0">
      <w:pPr>
        <w:autoSpaceDE w:val="0"/>
        <w:autoSpaceDN w:val="0"/>
        <w:adjustRightInd w:val="0"/>
        <w:spacing w:after="0" w:line="240" w:lineRule="auto"/>
        <w:ind w:firstLine="567"/>
        <w:rPr>
          <w:del w:id="3222" w:author="Зыков Олег Викторович" w:date="2024-10-17T15:04:00Z"/>
          <w:rFonts w:ascii="Times New Roman" w:hAnsi="Times New Roman" w:cs="Times New Roman"/>
          <w:color w:val="000000"/>
          <w:sz w:val="24"/>
          <w:szCs w:val="24"/>
        </w:rPr>
      </w:pPr>
      <w:ins w:id="3223" w:author="Степанова Любовь Борисовна" w:date="2024-10-30T16:53:00Z">
        <w:r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commentRangeStart w:id="3224"/>
      <w:del w:id="3225" w:author="Степанова Любовь Борисовна" w:date="2024-10-30T16:53:00Z">
        <w:r w:rsidR="000041A1" w:rsidRPr="000041A1" w:rsidDel="00284C6E">
          <w:rPr>
            <w:rFonts w:ascii="Times New Roman" w:hAnsi="Times New Roman" w:cs="Times New Roman"/>
            <w:color w:val="000000"/>
            <w:sz w:val="24"/>
            <w:szCs w:val="24"/>
          </w:rPr>
          <w:delText>12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.5. При остановке машин у входа в подъезд жилого дома или нежилые помещения необходимо оставлять возможность проезда к проходу </w:t>
      </w:r>
    </w:p>
    <w:p w14:paraId="129B4A13" w14:textId="77777777" w:rsidR="000041A1" w:rsidRPr="000041A1" w:rsidRDefault="000041A1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  <w:pPrChange w:id="3226" w:author="Зыков Олег Викторович" w:date="2024-10-17T15:04:00Z">
          <w:pPr>
            <w:autoSpaceDE w:val="0"/>
            <w:autoSpaceDN w:val="0"/>
            <w:adjustRightInd w:val="0"/>
            <w:spacing w:after="28" w:line="240" w:lineRule="auto"/>
            <w:ind w:firstLine="567"/>
          </w:pPr>
        </w:pPrChange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в подъезд. </w:t>
      </w:r>
      <w:commentRangeEnd w:id="3224"/>
      <w:r w:rsidR="003343AD">
        <w:rPr>
          <w:rStyle w:val="af1"/>
        </w:rPr>
        <w:commentReference w:id="3224"/>
      </w:r>
    </w:p>
    <w:p w14:paraId="38F6BFDE" w14:textId="5D800F3B" w:rsidR="000041A1" w:rsidRPr="00284C6E" w:rsidRDefault="00284C6E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ins w:id="3227" w:author="Степанова Любовь Борисовна" w:date="2024-10-30T16:53:00Z">
        <w:r w:rsidRPr="00284C6E"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3228" w:author="Степанова Любовь Борисовна" w:date="2024-10-30T16:53:00Z">
        <w:r w:rsidR="000041A1" w:rsidRPr="00284C6E" w:rsidDel="00284C6E">
          <w:rPr>
            <w:rFonts w:ascii="Times New Roman" w:hAnsi="Times New Roman" w:cs="Times New Roman"/>
            <w:color w:val="000000"/>
            <w:sz w:val="24"/>
            <w:szCs w:val="24"/>
          </w:rPr>
          <w:delText>12</w:delText>
        </w:r>
      </w:del>
      <w:r w:rsidR="000041A1" w:rsidRPr="00284C6E">
        <w:rPr>
          <w:rFonts w:ascii="Times New Roman" w:hAnsi="Times New Roman" w:cs="Times New Roman"/>
          <w:color w:val="000000"/>
          <w:sz w:val="24"/>
          <w:szCs w:val="24"/>
        </w:rPr>
        <w:t xml:space="preserve">.6. </w:t>
      </w:r>
      <w:r w:rsidR="000041A1" w:rsidRPr="00284C6E">
        <w:rPr>
          <w:rFonts w:ascii="Times New Roman" w:hAnsi="Times New Roman" w:cs="Times New Roman"/>
          <w:color w:val="000000"/>
          <w:sz w:val="24"/>
          <w:szCs w:val="24"/>
          <w:rPrChange w:id="3229" w:author="Степанова Любовь Борисовна" w:date="2024-10-30T16:53:00Z">
            <w:rPr>
              <w:rFonts w:ascii="Times New Roman" w:hAnsi="Times New Roman" w:cs="Times New Roman"/>
              <w:b/>
              <w:bCs/>
              <w:color w:val="000000"/>
              <w:sz w:val="24"/>
              <w:szCs w:val="24"/>
            </w:rPr>
          </w:rPrChange>
        </w:rPr>
        <w:t xml:space="preserve">Запрещается на территории </w:t>
      </w:r>
      <w:del w:id="3230" w:author="Зыков Олег Викторович" w:date="2024-10-17T14:55:00Z">
        <w:r w:rsidR="000041A1" w:rsidRPr="00284C6E" w:rsidDel="00522449">
          <w:rPr>
            <w:rFonts w:ascii="Times New Roman" w:hAnsi="Times New Roman" w:cs="Times New Roman"/>
            <w:color w:val="000000"/>
            <w:sz w:val="24"/>
            <w:szCs w:val="24"/>
            <w:rPrChange w:id="3231" w:author="Степанова Любовь Борисовна" w:date="2024-10-30T16:53:00Z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rPrChange>
          </w:rPr>
          <w:delText>ЖК</w:delText>
        </w:r>
      </w:del>
      <w:ins w:id="3232" w:author="Зыков Олег Викторович" w:date="2024-10-17T14:55:00Z">
        <w:r w:rsidR="00522449" w:rsidRPr="00284C6E">
          <w:rPr>
            <w:rFonts w:ascii="Times New Roman" w:hAnsi="Times New Roman" w:cs="Times New Roman"/>
            <w:color w:val="000000"/>
            <w:sz w:val="24"/>
            <w:szCs w:val="24"/>
            <w:rPrChange w:id="3233" w:author="Степанова Любовь Борисовна" w:date="2024-10-30T16:53:00Z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rPrChange>
          </w:rPr>
          <w:t>Комплекса</w:t>
        </w:r>
      </w:ins>
      <w:r w:rsidR="000041A1" w:rsidRPr="00284C6E">
        <w:rPr>
          <w:rFonts w:ascii="Times New Roman" w:hAnsi="Times New Roman" w:cs="Times New Roman"/>
          <w:color w:val="000000"/>
          <w:sz w:val="24"/>
          <w:szCs w:val="24"/>
          <w:rPrChange w:id="3234" w:author="Степанова Любовь Борисовна" w:date="2024-10-30T16:53:00Z">
            <w:rPr>
              <w:rFonts w:ascii="Times New Roman" w:hAnsi="Times New Roman" w:cs="Times New Roman"/>
              <w:b/>
              <w:bCs/>
              <w:color w:val="000000"/>
              <w:sz w:val="24"/>
              <w:szCs w:val="24"/>
            </w:rPr>
          </w:rPrChange>
        </w:rPr>
        <w:t xml:space="preserve">: </w:t>
      </w:r>
    </w:p>
    <w:p w14:paraId="6D2B830F" w14:textId="77777777" w:rsidR="000041A1" w:rsidRPr="000041A1" w:rsidRDefault="000041A1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движение, остановка и стоянка автотранспорта на газонах, тротуарах и пешеходных дорожках. </w:t>
      </w:r>
    </w:p>
    <w:p w14:paraId="394FC75E" w14:textId="77777777" w:rsidR="000041A1" w:rsidRPr="000041A1" w:rsidRDefault="000041A1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остановка ТС, перекрывающая вход в подъезд дома, </w:t>
      </w:r>
    </w:p>
    <w:p w14:paraId="44A030CC" w14:textId="77777777" w:rsidR="000041A1" w:rsidRPr="000041A1" w:rsidRDefault="000041A1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мойка транспортных средств, слив бензина и масла, регулировка сигналов, тормозов, двигателей, ремонт и обслуживание транспортных средств за исключением работ, вызванных чрезвычайными обстоятельствами. </w:t>
      </w:r>
    </w:p>
    <w:p w14:paraId="507CDF2B" w14:textId="77777777" w:rsidR="000041A1" w:rsidRPr="000041A1" w:rsidRDefault="000041A1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въезд и нахождение неисправного автотранспорта (в том числе с неисправной сигнализацией, звуковым сигналом, выхлопной системой), а также автомобилей, которые могут причинить экологический ущерб или иным способом принести вред Собственникам/ Пользователям или Общему имуществу. </w:t>
      </w:r>
    </w:p>
    <w:p w14:paraId="618A6563" w14:textId="77777777" w:rsidR="000041A1" w:rsidRPr="000041A1" w:rsidRDefault="000041A1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</w:t>
      </w:r>
      <w:commentRangeStart w:id="3235"/>
      <w:r w:rsidRPr="000041A1">
        <w:rPr>
          <w:rFonts w:ascii="Times New Roman" w:hAnsi="Times New Roman" w:cs="Times New Roman"/>
          <w:color w:val="000000"/>
          <w:sz w:val="24"/>
          <w:szCs w:val="24"/>
        </w:rPr>
        <w:t>стоянка автотранспорта с работающим двигателем более 20 минут</w:t>
      </w:r>
      <w:commentRangeEnd w:id="3235"/>
      <w:r w:rsidR="003343AD">
        <w:rPr>
          <w:rStyle w:val="af1"/>
        </w:rPr>
        <w:commentReference w:id="3235"/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15606EF8" w14:textId="77777777" w:rsidR="000041A1" w:rsidRPr="000041A1" w:rsidRDefault="000041A1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стоянка грузовых автомобилей, прицепов, коммерческого </w:t>
      </w:r>
      <w:commentRangeStart w:id="3236"/>
      <w:r w:rsidRPr="000041A1">
        <w:rPr>
          <w:rFonts w:ascii="Times New Roman" w:hAnsi="Times New Roman" w:cs="Times New Roman"/>
          <w:color w:val="000000"/>
          <w:sz w:val="24"/>
          <w:szCs w:val="24"/>
        </w:rPr>
        <w:t>транспорта</w:t>
      </w:r>
      <w:commentRangeEnd w:id="3236"/>
      <w:r w:rsidR="003343AD">
        <w:rPr>
          <w:rStyle w:val="af1"/>
        </w:rPr>
        <w:commentReference w:id="3236"/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2F8DD811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остановка и стоянка личного и коммерческого транспорта жильцов: </w:t>
      </w:r>
    </w:p>
    <w:p w14:paraId="6FA6D1F3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- возле ГРПШ (ближе 1,5 метров), </w:t>
      </w:r>
    </w:p>
    <w:p w14:paraId="6DD145F2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- возле контейнерной площадки (ближе 1,5 метров), </w:t>
      </w:r>
    </w:p>
    <w:p w14:paraId="107539B2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- на повороте возле ГРПШ, </w:t>
      </w:r>
    </w:p>
    <w:p w14:paraId="7C3320FA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- около пандусов, вблизи ворот (ближе 1 метров), </w:t>
      </w:r>
    </w:p>
    <w:p w14:paraId="50850351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- перекрывая другие автомобили, </w:t>
      </w:r>
    </w:p>
    <w:p w14:paraId="19DD14DE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- в проездах, ограничивая (полностью и/или частично) проезд, </w:t>
      </w:r>
    </w:p>
    <w:p w14:paraId="51764557" w14:textId="6441258C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- на местах</w:t>
      </w:r>
      <w:r w:rsidR="00EA0DED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предназначенных для инвалидов без разрешительной документации. </w:t>
      </w:r>
    </w:p>
    <w:p w14:paraId="414EF964" w14:textId="3CF6760E" w:rsidR="000041A1" w:rsidRPr="000041A1" w:rsidRDefault="00284C6E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ins w:id="3237" w:author="Степанова Любовь Борисовна" w:date="2024-10-30T16:53:00Z">
        <w:r>
          <w:rPr>
            <w:rFonts w:ascii="Times New Roman" w:hAnsi="Times New Roman" w:cs="Times New Roman"/>
            <w:color w:val="000000"/>
            <w:sz w:val="24"/>
            <w:szCs w:val="24"/>
          </w:rPr>
          <w:lastRenderedPageBreak/>
          <w:t>8</w:t>
        </w:r>
      </w:ins>
      <w:del w:id="3238" w:author="Степанова Любовь Борисовна" w:date="2024-10-30T16:53:00Z">
        <w:r w:rsidR="000041A1" w:rsidRPr="000041A1" w:rsidDel="00284C6E">
          <w:rPr>
            <w:rFonts w:ascii="Times New Roman" w:hAnsi="Times New Roman" w:cs="Times New Roman"/>
            <w:color w:val="000000"/>
            <w:sz w:val="24"/>
            <w:szCs w:val="24"/>
          </w:rPr>
          <w:delText>12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.7. Доставка и разгрузка материалов и оборудования на объект, а также вывоз их и строительных отходов, разрешен на любом транспорте, маневренные возможности которого способны обеспечить подъезд и отъезд к дому (подъезду дома) без нарушений элементов благоустройства придомовой территории. </w:t>
      </w:r>
    </w:p>
    <w:p w14:paraId="0DC2428E" w14:textId="2F96094F" w:rsidR="000041A1" w:rsidRPr="000041A1" w:rsidRDefault="00284C6E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ins w:id="3239" w:author="Степанова Любовь Борисовна" w:date="2024-10-30T16:53:00Z">
        <w:r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3240" w:author="Степанова Любовь Борисовна" w:date="2024-10-30T16:53:00Z">
        <w:r w:rsidR="000041A1" w:rsidRPr="000041A1" w:rsidDel="00284C6E">
          <w:rPr>
            <w:rFonts w:ascii="Times New Roman" w:hAnsi="Times New Roman" w:cs="Times New Roman"/>
            <w:color w:val="000000"/>
            <w:sz w:val="24"/>
            <w:szCs w:val="24"/>
          </w:rPr>
          <w:delText>12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.8. По окончании разгрузки (загрузки) транспорта и его отъезда Собственник/Пользователь обязан в течение 30 минут произвести уборку территории, если она была захламлена. </w:t>
      </w:r>
    </w:p>
    <w:p w14:paraId="707FF12A" w14:textId="4A7A87A9" w:rsidR="000041A1" w:rsidRPr="000041A1" w:rsidRDefault="00284C6E" w:rsidP="001F77A0">
      <w:pPr>
        <w:autoSpaceDE w:val="0"/>
        <w:autoSpaceDN w:val="0"/>
        <w:adjustRightInd w:val="0"/>
        <w:spacing w:after="23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ins w:id="3241" w:author="Степанова Любовь Борисовна" w:date="2024-10-30T16:53:00Z">
        <w:r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3242" w:author="Степанова Любовь Борисовна" w:date="2024-10-30T16:53:00Z">
        <w:r w:rsidR="000041A1" w:rsidRPr="000041A1" w:rsidDel="00284C6E">
          <w:rPr>
            <w:rFonts w:ascii="Times New Roman" w:hAnsi="Times New Roman" w:cs="Times New Roman"/>
            <w:color w:val="000000"/>
            <w:sz w:val="24"/>
            <w:szCs w:val="24"/>
          </w:rPr>
          <w:delText>12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.9. В случае причинения ущерба Общему имуществу при пользовании транспортными средствами владелец транспортного средства или Собственник жилого, или нежилого помещения, к кому приезжал владелец транспортного средства, обязан возместить стоимость восстановительных работ. </w:t>
      </w:r>
    </w:p>
    <w:p w14:paraId="7753BF35" w14:textId="233E3899" w:rsidR="000041A1" w:rsidRPr="000041A1" w:rsidRDefault="00284C6E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ins w:id="3243" w:author="Степанова Любовь Борисовна" w:date="2024-10-30T16:54:00Z">
        <w:r>
          <w:rPr>
            <w:rFonts w:ascii="Times New Roman" w:hAnsi="Times New Roman" w:cs="Times New Roman"/>
            <w:color w:val="000000"/>
            <w:sz w:val="24"/>
            <w:szCs w:val="24"/>
          </w:rPr>
          <w:t>8</w:t>
        </w:r>
      </w:ins>
      <w:del w:id="3244" w:author="Степанова Любовь Борисовна" w:date="2024-10-30T16:54:00Z">
        <w:r w:rsidR="000041A1" w:rsidRPr="000041A1" w:rsidDel="00284C6E">
          <w:rPr>
            <w:rFonts w:ascii="Times New Roman" w:hAnsi="Times New Roman" w:cs="Times New Roman"/>
            <w:color w:val="000000"/>
            <w:sz w:val="24"/>
            <w:szCs w:val="24"/>
          </w:rPr>
          <w:delText>12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.10. Нарушение правил проезда и парковки влечет не допуск на территорию ЖК автотранспорта нарушителя в течение двух недель. </w:t>
      </w:r>
    </w:p>
    <w:p w14:paraId="62DB4445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115EDB8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14D74E7" w14:textId="6E5546FE" w:rsidR="000041A1" w:rsidRPr="000041A1" w:rsidRDefault="00EA0DED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890EDD" wp14:editId="094F1647">
            <wp:extent cx="2659380" cy="2058544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756" cy="20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42EC7" w14:textId="3F39C9A1" w:rsidR="00AA7DEE" w:rsidRPr="000041A1" w:rsidRDefault="00AA7DEE" w:rsidP="00AA7DEE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ВНИ</w:t>
      </w:r>
      <w:ins w:id="3245" w:author="Степанова Любовь Борисовна" w:date="2024-10-30T18:53:00Z">
        <w:r w:rsidR="00285B3F">
          <w:rPr>
            <w:rFonts w:ascii="Times New Roman" w:hAnsi="Times New Roman" w:cs="Times New Roman"/>
            <w:color w:val="000000"/>
            <w:sz w:val="24"/>
            <w:szCs w:val="24"/>
          </w:rPr>
          <w:t>М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>АНИЕ! по проезжей части внешнего периметра ЖК установлено одностороннее движение согласно навигационным указателям.</w:t>
      </w:r>
    </w:p>
    <w:p w14:paraId="138A7938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2590EC5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D986E19" w14:textId="3A375574" w:rsidR="000041A1" w:rsidRPr="000041A1" w:rsidRDefault="00FC49C0" w:rsidP="001F77A0">
      <w:pPr>
        <w:spacing w:after="0"/>
        <w:ind w:firstLine="567"/>
        <w:jc w:val="center"/>
        <w:rPr>
          <w:rFonts w:ascii="Times New Roman" w:hAnsi="Times New Roman" w:cs="Times New Roman"/>
          <w:b/>
          <w:caps/>
          <w:sz w:val="24"/>
          <w:szCs w:val="24"/>
        </w:rPr>
      </w:pPr>
      <w:ins w:id="3246" w:author="Степанова Любовь Борисовна" w:date="2024-10-30T12:13:00Z">
        <w:r>
          <w:rPr>
            <w:rFonts w:ascii="Times New Roman" w:hAnsi="Times New Roman" w:cs="Times New Roman"/>
            <w:b/>
            <w:caps/>
            <w:sz w:val="24"/>
            <w:szCs w:val="24"/>
          </w:rPr>
          <w:t>9</w:t>
        </w:r>
      </w:ins>
      <w:del w:id="3247" w:author="Степанова Любовь Борисовна" w:date="2024-10-30T12:13:00Z">
        <w:r w:rsidR="000041A1" w:rsidRPr="000041A1" w:rsidDel="00FC49C0">
          <w:rPr>
            <w:rFonts w:ascii="Times New Roman" w:hAnsi="Times New Roman" w:cs="Times New Roman"/>
            <w:b/>
            <w:caps/>
            <w:sz w:val="24"/>
            <w:szCs w:val="24"/>
          </w:rPr>
          <w:delText>13</w:delText>
        </w:r>
      </w:del>
      <w:r w:rsidR="000041A1" w:rsidRPr="000041A1">
        <w:rPr>
          <w:rFonts w:ascii="Times New Roman" w:hAnsi="Times New Roman" w:cs="Times New Roman"/>
          <w:b/>
          <w:caps/>
          <w:sz w:val="24"/>
          <w:szCs w:val="24"/>
        </w:rPr>
        <w:t xml:space="preserve">. Вывески, рекламные конструкции </w:t>
      </w:r>
      <w:del w:id="3248" w:author="Зыков Олег Викторович" w:date="2024-10-17T14:56:00Z">
        <w:r w:rsidR="000041A1" w:rsidRPr="000041A1" w:rsidDel="00522449">
          <w:rPr>
            <w:rFonts w:ascii="Times New Roman" w:hAnsi="Times New Roman" w:cs="Times New Roman"/>
            <w:b/>
            <w:caps/>
            <w:sz w:val="24"/>
            <w:szCs w:val="24"/>
          </w:rPr>
          <w:delText>ЖК</w:delText>
        </w:r>
      </w:del>
      <w:ins w:id="3249" w:author="Зыков Олег Викторович" w:date="2024-10-17T14:56:00Z">
        <w:r w:rsidR="00522449">
          <w:rPr>
            <w:rFonts w:ascii="Times New Roman" w:hAnsi="Times New Roman" w:cs="Times New Roman"/>
            <w:b/>
            <w:caps/>
            <w:sz w:val="24"/>
            <w:szCs w:val="24"/>
          </w:rPr>
          <w:t>МКД</w:t>
        </w:r>
      </w:ins>
      <w:r w:rsidR="000041A1" w:rsidRPr="000041A1">
        <w:rPr>
          <w:rFonts w:ascii="Times New Roman" w:hAnsi="Times New Roman" w:cs="Times New Roman"/>
          <w:b/>
          <w:caps/>
          <w:sz w:val="24"/>
          <w:szCs w:val="24"/>
        </w:rPr>
        <w:t>.</w:t>
      </w:r>
    </w:p>
    <w:p w14:paraId="0BC4A507" w14:textId="4E96E730" w:rsidR="000041A1" w:rsidRPr="006B2FA1" w:rsidRDefault="00284C6E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3250" w:author="Степанова Любовь Борисовна" w:date="2024-10-30T16:55:00Z">
        <w:r>
          <w:rPr>
            <w:rFonts w:ascii="Times New Roman" w:hAnsi="Times New Roman" w:cs="Times New Roman"/>
            <w:sz w:val="24"/>
            <w:szCs w:val="24"/>
          </w:rPr>
          <w:t>9</w:t>
        </w:r>
      </w:ins>
      <w:del w:id="3251" w:author="Степанова Любовь Борисовна" w:date="2024-10-30T16:55:00Z">
        <w:r w:rsidR="000041A1" w:rsidRPr="006B2FA1" w:rsidDel="00284C6E">
          <w:rPr>
            <w:rFonts w:ascii="Times New Roman" w:hAnsi="Times New Roman" w:cs="Times New Roman"/>
            <w:sz w:val="24"/>
            <w:szCs w:val="24"/>
          </w:rPr>
          <w:delText>13</w:delText>
        </w:r>
      </w:del>
      <w:r w:rsidR="000041A1" w:rsidRPr="006B2FA1">
        <w:rPr>
          <w:rFonts w:ascii="Times New Roman" w:hAnsi="Times New Roman" w:cs="Times New Roman"/>
          <w:sz w:val="24"/>
          <w:szCs w:val="24"/>
        </w:rPr>
        <w:t>.1. Вывески, рекламные конструкции</w:t>
      </w:r>
      <w:ins w:id="3252" w:author="Степанова Любовь Борисовна" w:date="2024-10-30T18:53:00Z">
        <w:r w:rsidR="00285B3F">
          <w:rPr>
            <w:rFonts w:ascii="Times New Roman" w:hAnsi="Times New Roman" w:cs="Times New Roman"/>
            <w:sz w:val="24"/>
            <w:szCs w:val="24"/>
          </w:rPr>
          <w:t>,</w:t>
        </w:r>
      </w:ins>
      <w:r w:rsidR="000041A1" w:rsidRPr="006B2FA1">
        <w:rPr>
          <w:rFonts w:ascii="Times New Roman" w:hAnsi="Times New Roman" w:cs="Times New Roman"/>
          <w:sz w:val="24"/>
          <w:szCs w:val="24"/>
        </w:rPr>
        <w:t xml:space="preserve"> размещаемые собственниками на фасаде </w:t>
      </w:r>
      <w:del w:id="3253" w:author="Зыков Олег Викторович" w:date="2024-10-17T14:56:00Z">
        <w:r w:rsidR="000041A1" w:rsidRPr="006B2FA1" w:rsidDel="00522449">
          <w:rPr>
            <w:rFonts w:ascii="Times New Roman" w:hAnsi="Times New Roman" w:cs="Times New Roman"/>
            <w:sz w:val="24"/>
            <w:szCs w:val="24"/>
          </w:rPr>
          <w:delText xml:space="preserve">ЖК </w:delText>
        </w:r>
      </w:del>
      <w:ins w:id="3254" w:author="Зыков Олег Викторович" w:date="2024-10-17T14:56:00Z">
        <w:r w:rsidR="00522449">
          <w:rPr>
            <w:rFonts w:ascii="Times New Roman" w:hAnsi="Times New Roman" w:cs="Times New Roman"/>
            <w:sz w:val="24"/>
            <w:szCs w:val="24"/>
          </w:rPr>
          <w:t>МКД</w:t>
        </w:r>
        <w:r w:rsidR="00522449" w:rsidRPr="006B2F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0041A1" w:rsidRPr="006B2FA1">
        <w:rPr>
          <w:rFonts w:ascii="Times New Roman" w:hAnsi="Times New Roman" w:cs="Times New Roman"/>
          <w:sz w:val="24"/>
          <w:szCs w:val="24"/>
        </w:rPr>
        <w:t>и на при</w:t>
      </w:r>
      <w:ins w:id="3255" w:author="Степанова Любовь Борисовна" w:date="2024-10-29T15:41:00Z">
        <w:r w:rsidR="00FD6FE0">
          <w:rPr>
            <w:rFonts w:ascii="Times New Roman" w:hAnsi="Times New Roman" w:cs="Times New Roman"/>
            <w:sz w:val="24"/>
            <w:szCs w:val="24"/>
          </w:rPr>
          <w:t>домовой</w:t>
        </w:r>
      </w:ins>
      <w:del w:id="3256" w:author="Степанова Любовь Борисовна" w:date="2024-10-29T15:41:00Z">
        <w:r w:rsidR="000041A1" w:rsidRPr="006B2FA1" w:rsidDel="00FD6FE0">
          <w:rPr>
            <w:rFonts w:ascii="Times New Roman" w:hAnsi="Times New Roman" w:cs="Times New Roman"/>
            <w:sz w:val="24"/>
            <w:szCs w:val="24"/>
          </w:rPr>
          <w:delText>легающей</w:delText>
        </w:r>
      </w:del>
      <w:r w:rsidR="000041A1" w:rsidRPr="006B2FA1">
        <w:rPr>
          <w:rFonts w:ascii="Times New Roman" w:hAnsi="Times New Roman" w:cs="Times New Roman"/>
          <w:sz w:val="24"/>
          <w:szCs w:val="24"/>
        </w:rPr>
        <w:t xml:space="preserve"> территории </w:t>
      </w:r>
      <w:del w:id="3257" w:author="Зыков Олег Викторович" w:date="2024-10-17T14:56:00Z">
        <w:r w:rsidR="000041A1" w:rsidRPr="006B2FA1" w:rsidDel="00522449">
          <w:rPr>
            <w:rFonts w:ascii="Times New Roman" w:hAnsi="Times New Roman" w:cs="Times New Roman"/>
            <w:sz w:val="24"/>
            <w:szCs w:val="24"/>
          </w:rPr>
          <w:delText xml:space="preserve">ЖК </w:delText>
        </w:r>
      </w:del>
      <w:ins w:id="3258" w:author="Зыков Олег Викторович" w:date="2024-10-17T14:56:00Z">
        <w:r w:rsidR="00522449">
          <w:rPr>
            <w:rFonts w:ascii="Times New Roman" w:hAnsi="Times New Roman" w:cs="Times New Roman"/>
            <w:sz w:val="24"/>
            <w:szCs w:val="24"/>
          </w:rPr>
          <w:t>Комплекса</w:t>
        </w:r>
        <w:r w:rsidR="00522449" w:rsidRPr="006B2F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0041A1" w:rsidRPr="006B2FA1">
        <w:rPr>
          <w:rFonts w:ascii="Times New Roman" w:hAnsi="Times New Roman" w:cs="Times New Roman"/>
          <w:sz w:val="24"/>
          <w:szCs w:val="24"/>
        </w:rPr>
        <w:t>должны создавать единые комфортные визуальные пространства и сохранять архитектурный облик здания.</w:t>
      </w:r>
    </w:p>
    <w:p w14:paraId="11FBBF68" w14:textId="03C32E7D" w:rsidR="000041A1" w:rsidRPr="006B2FA1" w:rsidRDefault="00284C6E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3259" w:author="Степанова Любовь Борисовна" w:date="2024-10-30T16:55:00Z">
        <w:r>
          <w:rPr>
            <w:rFonts w:ascii="Times New Roman" w:hAnsi="Times New Roman" w:cs="Times New Roman"/>
            <w:sz w:val="24"/>
            <w:szCs w:val="24"/>
          </w:rPr>
          <w:t>9</w:t>
        </w:r>
      </w:ins>
      <w:del w:id="3260" w:author="Степанова Любовь Борисовна" w:date="2024-10-30T16:55:00Z">
        <w:r w:rsidR="000041A1" w:rsidRPr="006B2FA1" w:rsidDel="00284C6E">
          <w:rPr>
            <w:rFonts w:ascii="Times New Roman" w:hAnsi="Times New Roman" w:cs="Times New Roman"/>
            <w:sz w:val="24"/>
            <w:szCs w:val="24"/>
          </w:rPr>
          <w:delText>13</w:delText>
        </w:r>
      </w:del>
      <w:r w:rsidR="000041A1" w:rsidRPr="006B2FA1">
        <w:rPr>
          <w:rFonts w:ascii="Times New Roman" w:hAnsi="Times New Roman" w:cs="Times New Roman"/>
          <w:sz w:val="24"/>
          <w:szCs w:val="24"/>
        </w:rPr>
        <w:t xml:space="preserve">.2. Все вывески, рекламные конструкции должны быть безопасны, соответствовать требованиям города Москвы, согласованы с </w:t>
      </w:r>
      <w:del w:id="3261" w:author="Зыков Олег Викторович" w:date="2024-10-17T14:56:00Z">
        <w:r w:rsidR="000041A1" w:rsidRPr="006B2FA1" w:rsidDel="00522449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3262" w:author="Зыков Олег Викторович" w:date="2024-10-17T14:56:00Z">
        <w:r w:rsidR="00522449">
          <w:rPr>
            <w:rFonts w:ascii="Times New Roman" w:hAnsi="Times New Roman" w:cs="Times New Roman"/>
            <w:sz w:val="24"/>
            <w:szCs w:val="24"/>
          </w:rPr>
          <w:t>Управляющей организацией</w:t>
        </w:r>
        <w:r w:rsidR="00522449" w:rsidRPr="006B2F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0041A1" w:rsidRPr="006B2FA1">
        <w:rPr>
          <w:rFonts w:ascii="Times New Roman" w:hAnsi="Times New Roman" w:cs="Times New Roman"/>
          <w:sz w:val="24"/>
          <w:szCs w:val="24"/>
        </w:rPr>
        <w:t>и быть в соответствии с ее требованием, а также следующим параметрам:</w:t>
      </w:r>
    </w:p>
    <w:p w14:paraId="01EAC5A9" w14:textId="1C422682" w:rsidR="000041A1" w:rsidRPr="006B2F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B2FA1">
        <w:rPr>
          <w:rFonts w:ascii="Times New Roman" w:hAnsi="Times New Roman" w:cs="Times New Roman"/>
          <w:sz w:val="24"/>
          <w:szCs w:val="24"/>
        </w:rPr>
        <w:t xml:space="preserve">- </w:t>
      </w:r>
      <w:ins w:id="3263" w:author="Степанова Любовь Борисовна" w:date="2024-10-30T17:46:00Z">
        <w:r w:rsidR="00CD2DF6">
          <w:rPr>
            <w:rFonts w:ascii="Times New Roman" w:hAnsi="Times New Roman" w:cs="Times New Roman"/>
            <w:sz w:val="24"/>
            <w:szCs w:val="24"/>
          </w:rPr>
          <w:t>в</w:t>
        </w:r>
      </w:ins>
      <w:del w:id="3264" w:author="Степанова Любовь Борисовна" w:date="2024-10-30T17:46:00Z">
        <w:r w:rsidRPr="006B2FA1" w:rsidDel="00CD2DF6">
          <w:rPr>
            <w:rFonts w:ascii="Times New Roman" w:hAnsi="Times New Roman" w:cs="Times New Roman"/>
            <w:sz w:val="24"/>
            <w:szCs w:val="24"/>
          </w:rPr>
          <w:delText>В</w:delText>
        </w:r>
      </w:del>
      <w:r w:rsidRPr="006B2FA1">
        <w:rPr>
          <w:rFonts w:ascii="Times New Roman" w:hAnsi="Times New Roman" w:cs="Times New Roman"/>
          <w:sz w:val="24"/>
          <w:szCs w:val="24"/>
        </w:rPr>
        <w:t>се буквы должны быть белого цвета.</w:t>
      </w:r>
    </w:p>
    <w:p w14:paraId="26ADA5CF" w14:textId="4555C127" w:rsidR="000041A1" w:rsidRPr="006B2F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B2FA1">
        <w:rPr>
          <w:rFonts w:ascii="Times New Roman" w:hAnsi="Times New Roman" w:cs="Times New Roman"/>
          <w:sz w:val="24"/>
          <w:szCs w:val="24"/>
        </w:rPr>
        <w:t xml:space="preserve">- </w:t>
      </w:r>
      <w:ins w:id="3265" w:author="Степанова Любовь Борисовна" w:date="2024-10-30T17:46:00Z">
        <w:r w:rsidR="00CD2DF6">
          <w:rPr>
            <w:rFonts w:ascii="Times New Roman" w:hAnsi="Times New Roman" w:cs="Times New Roman"/>
            <w:sz w:val="24"/>
            <w:szCs w:val="24"/>
          </w:rPr>
          <w:t>п</w:t>
        </w:r>
      </w:ins>
      <w:del w:id="3266" w:author="Степанова Любовь Борисовна" w:date="2024-10-30T17:46:00Z">
        <w:r w:rsidRPr="006B2FA1" w:rsidDel="00CD2DF6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6B2FA1">
        <w:rPr>
          <w:rFonts w:ascii="Times New Roman" w:hAnsi="Times New Roman" w:cs="Times New Roman"/>
          <w:sz w:val="24"/>
          <w:szCs w:val="24"/>
        </w:rPr>
        <w:t xml:space="preserve">одсветка должна быть белого </w:t>
      </w:r>
      <w:commentRangeStart w:id="3267"/>
      <w:r w:rsidRPr="006B2FA1">
        <w:rPr>
          <w:rFonts w:ascii="Times New Roman" w:hAnsi="Times New Roman" w:cs="Times New Roman"/>
          <w:sz w:val="24"/>
          <w:szCs w:val="24"/>
        </w:rPr>
        <w:t>цвета</w:t>
      </w:r>
      <w:commentRangeEnd w:id="3267"/>
      <w:r w:rsidR="003343AD">
        <w:rPr>
          <w:rStyle w:val="af1"/>
        </w:rPr>
        <w:commentReference w:id="3267"/>
      </w:r>
      <w:r w:rsidRPr="006B2FA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BEBFA1" w14:textId="39D3EDA0" w:rsidR="000041A1" w:rsidRPr="006B2F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B2FA1">
        <w:rPr>
          <w:rFonts w:ascii="Times New Roman" w:hAnsi="Times New Roman" w:cs="Times New Roman"/>
          <w:sz w:val="24"/>
          <w:szCs w:val="24"/>
        </w:rPr>
        <w:t xml:space="preserve">- </w:t>
      </w:r>
      <w:ins w:id="3268" w:author="Степанова Любовь Борисовна" w:date="2024-10-30T17:46:00Z">
        <w:r w:rsidR="00CD2DF6">
          <w:rPr>
            <w:rFonts w:ascii="Times New Roman" w:hAnsi="Times New Roman" w:cs="Times New Roman"/>
            <w:sz w:val="24"/>
            <w:szCs w:val="24"/>
          </w:rPr>
          <w:t>в</w:t>
        </w:r>
      </w:ins>
      <w:del w:id="3269" w:author="Степанова Любовь Борисовна" w:date="2024-10-30T17:46:00Z">
        <w:r w:rsidRPr="006B2FA1" w:rsidDel="00CD2DF6">
          <w:rPr>
            <w:rFonts w:ascii="Times New Roman" w:hAnsi="Times New Roman" w:cs="Times New Roman"/>
            <w:sz w:val="24"/>
            <w:szCs w:val="24"/>
          </w:rPr>
          <w:delText>В</w:delText>
        </w:r>
      </w:del>
      <w:r w:rsidRPr="006B2FA1">
        <w:rPr>
          <w:rFonts w:ascii="Times New Roman" w:hAnsi="Times New Roman" w:cs="Times New Roman"/>
          <w:sz w:val="24"/>
          <w:szCs w:val="24"/>
        </w:rPr>
        <w:t xml:space="preserve">се </w:t>
      </w:r>
      <w:commentRangeStart w:id="3270"/>
      <w:r w:rsidRPr="006B2FA1">
        <w:rPr>
          <w:rFonts w:ascii="Times New Roman" w:hAnsi="Times New Roman" w:cs="Times New Roman"/>
          <w:sz w:val="24"/>
          <w:szCs w:val="24"/>
        </w:rPr>
        <w:t xml:space="preserve">рекламные конструкции </w:t>
      </w:r>
      <w:commentRangeEnd w:id="3270"/>
      <w:r w:rsidR="003343AD">
        <w:rPr>
          <w:rStyle w:val="af1"/>
        </w:rPr>
        <w:commentReference w:id="3270"/>
      </w:r>
      <w:r w:rsidRPr="006B2FA1">
        <w:rPr>
          <w:rFonts w:ascii="Times New Roman" w:hAnsi="Times New Roman" w:cs="Times New Roman"/>
          <w:sz w:val="24"/>
          <w:szCs w:val="24"/>
        </w:rPr>
        <w:t xml:space="preserve">должны быть размещены только на внешней части фасада </w:t>
      </w:r>
      <w:del w:id="3271" w:author="Зыков Олег Викторович" w:date="2024-10-17T14:57:00Z">
        <w:r w:rsidRPr="006B2FA1" w:rsidDel="00522449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ins w:id="3272" w:author="Зыков Олег Викторович" w:date="2024-10-17T14:57:00Z">
        <w:r w:rsidR="00522449">
          <w:rPr>
            <w:rFonts w:ascii="Times New Roman" w:hAnsi="Times New Roman" w:cs="Times New Roman"/>
            <w:sz w:val="24"/>
            <w:szCs w:val="24"/>
          </w:rPr>
          <w:t>МКД</w:t>
        </w:r>
      </w:ins>
      <w:r w:rsidR="00EA0DED">
        <w:rPr>
          <w:rFonts w:ascii="Times New Roman" w:hAnsi="Times New Roman" w:cs="Times New Roman"/>
          <w:sz w:val="24"/>
          <w:szCs w:val="24"/>
        </w:rPr>
        <w:t>.</w:t>
      </w:r>
    </w:p>
    <w:p w14:paraId="26CA74A2" w14:textId="77777777" w:rsidR="000041A1" w:rsidRPr="00EA0DED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FE9291E" w14:textId="010D969C" w:rsidR="000041A1" w:rsidRPr="000041A1" w:rsidRDefault="00EA0DED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8A9431B" wp14:editId="227B2A6E">
            <wp:extent cx="2674620" cy="2005107"/>
            <wp:effectExtent l="0" t="0" r="0" b="0"/>
            <wp:docPr id="16" name="Рисунок 16" descr="photo_2024-08-06_17-04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hoto_2024-08-06_17-04-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27" cy="201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41E6" w14:textId="77777777" w:rsidR="00EA0DED" w:rsidRDefault="00EA0DED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677BAE0" w14:textId="5D64DE2E" w:rsidR="00EA0DED" w:rsidRDefault="00EA0DED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27DBBAF" wp14:editId="367991B1">
            <wp:extent cx="2667000" cy="1999394"/>
            <wp:effectExtent l="0" t="0" r="0" b="1270"/>
            <wp:docPr id="17" name="Рисунок 17" descr="photo_2024-08-06_17-04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hoto_2024-08-06_17-04-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163" cy="200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F115" w14:textId="72ADAC20" w:rsidR="000041A1" w:rsidRPr="000041A1" w:rsidDel="00EC3CFA" w:rsidRDefault="000041A1" w:rsidP="001F77A0">
      <w:pPr>
        <w:spacing w:after="0"/>
        <w:ind w:firstLine="567"/>
        <w:jc w:val="both"/>
        <w:rPr>
          <w:del w:id="3273" w:author="Степанова Любовь Борисовна" w:date="2024-10-30T17:24:00Z"/>
          <w:rFonts w:ascii="Times New Roman" w:hAnsi="Times New Roman" w:cs="Times New Roman"/>
          <w:sz w:val="24"/>
          <w:szCs w:val="24"/>
        </w:rPr>
      </w:pPr>
    </w:p>
    <w:p w14:paraId="7F959083" w14:textId="493A843D" w:rsidR="000041A1" w:rsidDel="007176E8" w:rsidRDefault="000041A1" w:rsidP="001F77A0">
      <w:pPr>
        <w:spacing w:after="0"/>
        <w:ind w:firstLine="567"/>
        <w:jc w:val="center"/>
        <w:rPr>
          <w:ins w:id="3274" w:author="Екатерина Шнайдер" w:date="2024-08-22T22:52:00Z"/>
          <w:del w:id="3275" w:author="Степанова Любовь Борисовна" w:date="2024-10-04T13:11:00Z"/>
          <w:rFonts w:ascii="Times New Roman" w:hAnsi="Times New Roman" w:cs="Times New Roman"/>
          <w:b/>
          <w:caps/>
          <w:sz w:val="24"/>
          <w:szCs w:val="24"/>
        </w:rPr>
      </w:pPr>
      <w:del w:id="3276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b/>
            <w:caps/>
            <w:sz w:val="24"/>
            <w:szCs w:val="24"/>
          </w:rPr>
          <w:delText>14. правила пользования террасой</w:delText>
        </w:r>
      </w:del>
    </w:p>
    <w:p w14:paraId="55777709" w14:textId="64EFEC87" w:rsidR="00D723CB" w:rsidRPr="000041A1" w:rsidDel="007176E8" w:rsidRDefault="00D723CB" w:rsidP="001F77A0">
      <w:pPr>
        <w:spacing w:after="0"/>
        <w:ind w:firstLine="567"/>
        <w:jc w:val="center"/>
        <w:rPr>
          <w:del w:id="3277" w:author="Степанова Любовь Борисовна" w:date="2024-10-04T13:11:00Z"/>
          <w:rFonts w:ascii="Times New Roman" w:hAnsi="Times New Roman" w:cs="Times New Roman"/>
          <w:b/>
          <w:caps/>
          <w:sz w:val="24"/>
          <w:szCs w:val="24"/>
        </w:rPr>
      </w:pPr>
    </w:p>
    <w:p w14:paraId="56168D02" w14:textId="6EB976C2" w:rsidR="00D723CB" w:rsidRPr="000041A1" w:rsidDel="007176E8" w:rsidRDefault="00D723CB" w:rsidP="00D723CB">
      <w:pPr>
        <w:spacing w:after="0"/>
        <w:ind w:firstLine="567"/>
        <w:jc w:val="both"/>
        <w:rPr>
          <w:ins w:id="3278" w:author="Екатерина Шнайдер" w:date="2024-08-22T22:52:00Z"/>
          <w:del w:id="3279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280" w:author="Екатерина Шнайдер" w:date="2024-08-22T22:52:00Z">
        <w:del w:id="3281" w:author="Степанова Любовь Борисовна" w:date="2024-10-04T13:11:00Z">
          <w:r w:rsidRPr="000041A1" w:rsidDel="007176E8">
            <w:rPr>
              <w:rFonts w:ascii="Times New Roman" w:hAnsi="Times New Roman" w:cs="Times New Roman"/>
              <w:sz w:val="24"/>
              <w:szCs w:val="24"/>
            </w:rPr>
            <w:delText>В ЖК имеется на 2м этаже всех секций общая объединенная терраса дома</w:delText>
          </w:r>
          <w:r w:rsidDel="007176E8">
            <w:rPr>
              <w:rFonts w:ascii="Times New Roman" w:hAnsi="Times New Roman" w:cs="Times New Roman"/>
              <w:sz w:val="24"/>
              <w:szCs w:val="24"/>
            </w:rPr>
            <w:delText xml:space="preserve"> и частные террасы</w:delText>
          </w:r>
          <w:r w:rsidRPr="000041A1" w:rsidDel="007176E8">
            <w:rPr>
              <w:rFonts w:ascii="Times New Roman" w:hAnsi="Times New Roman" w:cs="Times New Roman"/>
              <w:sz w:val="24"/>
              <w:szCs w:val="24"/>
            </w:rPr>
            <w:delText xml:space="preserve">. </w:delText>
          </w:r>
        </w:del>
      </w:ins>
    </w:p>
    <w:p w14:paraId="27D5E25C" w14:textId="5C0DEAD5" w:rsidR="000041A1" w:rsidRPr="000041A1" w:rsidDel="007176E8" w:rsidRDefault="000041A1" w:rsidP="001F77A0">
      <w:pPr>
        <w:spacing w:after="0"/>
        <w:ind w:firstLine="567"/>
        <w:jc w:val="both"/>
        <w:rPr>
          <w:del w:id="3282" w:author="Степанова Любовь Борисовна" w:date="2024-10-04T13:11:00Z"/>
          <w:rFonts w:ascii="Times New Roman" w:hAnsi="Times New Roman" w:cs="Times New Roman"/>
          <w:b/>
          <w:caps/>
          <w:sz w:val="24"/>
          <w:szCs w:val="24"/>
        </w:rPr>
      </w:pPr>
    </w:p>
    <w:p w14:paraId="7E3B4B7E" w14:textId="6235819C" w:rsidR="00D723CB" w:rsidRPr="000041A1" w:rsidDel="007176E8" w:rsidRDefault="000041A1" w:rsidP="00D723CB">
      <w:pPr>
        <w:spacing w:after="0"/>
        <w:ind w:firstLine="567"/>
        <w:jc w:val="both"/>
        <w:rPr>
          <w:ins w:id="3283" w:author="Екатерина Шнайдер" w:date="2024-08-22T22:52:00Z"/>
          <w:del w:id="3284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del w:id="3285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sz w:val="24"/>
            <w:szCs w:val="24"/>
          </w:rPr>
          <w:delText xml:space="preserve">14.1. </w:delText>
        </w:r>
      </w:del>
      <w:ins w:id="3286" w:author="Екатерина Шнайдер" w:date="2024-08-22T22:52:00Z">
        <w:del w:id="3287" w:author="Степанова Любовь Борисовна" w:date="2024-10-04T13:11:00Z">
          <w:r w:rsidR="00D723CB" w:rsidRPr="000041A1" w:rsidDel="007176E8">
            <w:rPr>
              <w:rFonts w:ascii="Times New Roman" w:hAnsi="Times New Roman" w:cs="Times New Roman"/>
              <w:sz w:val="24"/>
              <w:szCs w:val="24"/>
            </w:rPr>
            <w:delText xml:space="preserve">Доступ на общедомовую террасу, расположенную на </w:delText>
          </w:r>
          <w:r w:rsidR="00D723CB" w:rsidDel="007176E8">
            <w:rPr>
              <w:rFonts w:ascii="Times New Roman" w:hAnsi="Times New Roman" w:cs="Times New Roman"/>
              <w:sz w:val="24"/>
              <w:szCs w:val="24"/>
            </w:rPr>
            <w:delText>втором</w:delText>
          </w:r>
          <w:r w:rsidR="00D723CB" w:rsidRPr="000041A1" w:rsidDel="007176E8">
            <w:rPr>
              <w:rFonts w:ascii="Times New Roman" w:hAnsi="Times New Roman" w:cs="Times New Roman"/>
              <w:sz w:val="24"/>
              <w:szCs w:val="24"/>
            </w:rPr>
            <w:delText xml:space="preserve"> этаже ЖК осуществляются через </w:delText>
          </w:r>
          <w:r w:rsidR="00D723CB" w:rsidDel="007176E8">
            <w:rPr>
              <w:rFonts w:ascii="Times New Roman" w:hAnsi="Times New Roman" w:cs="Times New Roman"/>
              <w:sz w:val="24"/>
              <w:szCs w:val="24"/>
            </w:rPr>
            <w:delText>пятую</w:delText>
          </w:r>
          <w:r w:rsidR="00D723CB" w:rsidRPr="000041A1" w:rsidDel="007176E8">
            <w:rPr>
              <w:rFonts w:ascii="Times New Roman" w:hAnsi="Times New Roman" w:cs="Times New Roman"/>
              <w:sz w:val="24"/>
              <w:szCs w:val="24"/>
            </w:rPr>
            <w:delText xml:space="preserve"> секцию. </w:delText>
          </w:r>
        </w:del>
      </w:ins>
    </w:p>
    <w:p w14:paraId="5359A522" w14:textId="387750F6" w:rsidR="000041A1" w:rsidRPr="000041A1" w:rsidDel="007176E8" w:rsidRDefault="000041A1" w:rsidP="001F77A0">
      <w:pPr>
        <w:spacing w:after="0"/>
        <w:ind w:firstLine="567"/>
        <w:jc w:val="both"/>
        <w:rPr>
          <w:del w:id="3288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bookmarkStart w:id="3289" w:name="_Hlk175259611"/>
      <w:del w:id="3290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sz w:val="24"/>
            <w:szCs w:val="24"/>
          </w:rPr>
          <w:delText xml:space="preserve">В ЖК имеется на 2м этаже всех секций общая объединенная терраса дома. </w:delText>
        </w:r>
      </w:del>
    </w:p>
    <w:p w14:paraId="3120EEA8" w14:textId="1D4A80FB" w:rsidR="000041A1" w:rsidRPr="000041A1" w:rsidDel="007176E8" w:rsidRDefault="000041A1" w:rsidP="001F77A0">
      <w:pPr>
        <w:spacing w:after="0"/>
        <w:ind w:firstLine="567"/>
        <w:jc w:val="both"/>
        <w:rPr>
          <w:del w:id="3291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del w:id="3292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sz w:val="24"/>
            <w:szCs w:val="24"/>
          </w:rPr>
          <w:delText>Доступ на общедомовую террасу</w:delText>
        </w:r>
        <w:bookmarkEnd w:id="3289"/>
        <w:r w:rsidRPr="000041A1" w:rsidDel="007176E8">
          <w:rPr>
            <w:rFonts w:ascii="Times New Roman" w:hAnsi="Times New Roman" w:cs="Times New Roman"/>
            <w:sz w:val="24"/>
            <w:szCs w:val="24"/>
          </w:rPr>
          <w:delText xml:space="preserve">, расположенную на </w:delText>
        </w:r>
        <w:r w:rsidR="00EA0DED" w:rsidDel="007176E8">
          <w:rPr>
            <w:rFonts w:ascii="Times New Roman" w:hAnsi="Times New Roman" w:cs="Times New Roman"/>
            <w:sz w:val="24"/>
            <w:szCs w:val="24"/>
          </w:rPr>
          <w:delText>втором</w:delText>
        </w:r>
        <w:r w:rsidRPr="000041A1" w:rsidDel="007176E8">
          <w:rPr>
            <w:rFonts w:ascii="Times New Roman" w:hAnsi="Times New Roman" w:cs="Times New Roman"/>
            <w:sz w:val="24"/>
            <w:szCs w:val="24"/>
          </w:rPr>
          <w:delText xml:space="preserve"> этаже ЖК осуществляются через </w:delText>
        </w:r>
        <w:r w:rsidR="00EA0DED" w:rsidDel="007176E8">
          <w:rPr>
            <w:rFonts w:ascii="Times New Roman" w:hAnsi="Times New Roman" w:cs="Times New Roman"/>
            <w:sz w:val="24"/>
            <w:szCs w:val="24"/>
          </w:rPr>
          <w:delText>пятую</w:delText>
        </w:r>
        <w:r w:rsidRPr="000041A1" w:rsidDel="007176E8">
          <w:rPr>
            <w:rFonts w:ascii="Times New Roman" w:hAnsi="Times New Roman" w:cs="Times New Roman"/>
            <w:sz w:val="24"/>
            <w:szCs w:val="24"/>
          </w:rPr>
          <w:delText xml:space="preserve"> секцию. </w:delText>
        </w:r>
      </w:del>
    </w:p>
    <w:p w14:paraId="57706CAF" w14:textId="7390DD78" w:rsidR="000041A1" w:rsidRPr="000041A1" w:rsidDel="007176E8" w:rsidRDefault="000041A1" w:rsidP="001F77A0">
      <w:pPr>
        <w:spacing w:after="0"/>
        <w:ind w:firstLine="567"/>
        <w:jc w:val="both"/>
        <w:rPr>
          <w:del w:id="3293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del w:id="3294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sz w:val="24"/>
            <w:szCs w:val="24"/>
          </w:rPr>
          <w:delText>14.2. Данная терраса предназначена для прогулок жителей ЖК</w:delText>
        </w:r>
      </w:del>
    </w:p>
    <w:p w14:paraId="0F06649F" w14:textId="2169F9B9" w:rsidR="000041A1" w:rsidRPr="000041A1" w:rsidDel="007176E8" w:rsidRDefault="000041A1" w:rsidP="001F77A0">
      <w:pPr>
        <w:spacing w:after="0"/>
        <w:ind w:firstLine="567"/>
        <w:jc w:val="both"/>
        <w:rPr>
          <w:del w:id="3295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del w:id="3296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sz w:val="24"/>
            <w:szCs w:val="24"/>
          </w:rPr>
          <w:delText xml:space="preserve">14.3. На террасе запрещается: </w:delText>
        </w:r>
      </w:del>
    </w:p>
    <w:p w14:paraId="034EE296" w14:textId="3C5A408B" w:rsidR="000041A1" w:rsidRPr="000041A1" w:rsidDel="007176E8" w:rsidRDefault="000041A1" w:rsidP="001F77A0">
      <w:pPr>
        <w:spacing w:after="0"/>
        <w:ind w:firstLine="567"/>
        <w:jc w:val="both"/>
        <w:rPr>
          <w:del w:id="3297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del w:id="3298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sz w:val="24"/>
            <w:szCs w:val="24"/>
          </w:rPr>
          <w:delText>- выгул домашних животных</w:delText>
        </w:r>
      </w:del>
    </w:p>
    <w:p w14:paraId="04573829" w14:textId="3A576A24" w:rsidR="000041A1" w:rsidRPr="000041A1" w:rsidDel="007176E8" w:rsidRDefault="000041A1" w:rsidP="001F77A0">
      <w:pPr>
        <w:spacing w:after="0"/>
        <w:ind w:firstLine="567"/>
        <w:jc w:val="both"/>
        <w:rPr>
          <w:del w:id="3299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del w:id="3300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sz w:val="24"/>
            <w:szCs w:val="24"/>
          </w:rPr>
          <w:delText>- курение</w:delText>
        </w:r>
      </w:del>
    </w:p>
    <w:p w14:paraId="2112420F" w14:textId="1022F480" w:rsidR="000041A1" w:rsidRPr="000041A1" w:rsidDel="007176E8" w:rsidRDefault="000041A1" w:rsidP="001F77A0">
      <w:pPr>
        <w:spacing w:after="0"/>
        <w:ind w:firstLine="567"/>
        <w:jc w:val="both"/>
        <w:rPr>
          <w:del w:id="3301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del w:id="3302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sz w:val="24"/>
            <w:szCs w:val="24"/>
          </w:rPr>
          <w:delText>- распитие спиртных напитков</w:delText>
        </w:r>
      </w:del>
    </w:p>
    <w:p w14:paraId="547CF6A8" w14:textId="373B5410" w:rsidR="000041A1" w:rsidRPr="000041A1" w:rsidDel="007176E8" w:rsidRDefault="000041A1" w:rsidP="001F77A0">
      <w:pPr>
        <w:spacing w:after="0"/>
        <w:ind w:firstLine="567"/>
        <w:jc w:val="both"/>
        <w:rPr>
          <w:del w:id="3303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del w:id="3304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sz w:val="24"/>
            <w:szCs w:val="24"/>
          </w:rPr>
          <w:delText>- организация праздничных мероприятий</w:delText>
        </w:r>
      </w:del>
    </w:p>
    <w:p w14:paraId="590F64FB" w14:textId="028B97EF" w:rsidR="000041A1" w:rsidRPr="000041A1" w:rsidDel="007176E8" w:rsidRDefault="000041A1" w:rsidP="001F77A0">
      <w:pPr>
        <w:spacing w:after="0"/>
        <w:ind w:firstLine="567"/>
        <w:jc w:val="both"/>
        <w:rPr>
          <w:del w:id="3305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del w:id="3306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sz w:val="24"/>
            <w:szCs w:val="24"/>
          </w:rPr>
          <w:delText xml:space="preserve">- заходить в зону террасы, находящейся в собственности собственников ЖК (огорожено </w:delText>
        </w:r>
        <w:commentRangeStart w:id="3307"/>
        <w:r w:rsidRPr="000041A1" w:rsidDel="007176E8">
          <w:rPr>
            <w:rFonts w:ascii="Times New Roman" w:hAnsi="Times New Roman" w:cs="Times New Roman"/>
            <w:sz w:val="24"/>
            <w:szCs w:val="24"/>
          </w:rPr>
          <w:delText>забором</w:delText>
        </w:r>
        <w:commentRangeEnd w:id="3307"/>
        <w:r w:rsidR="003343AD" w:rsidDel="007176E8">
          <w:rPr>
            <w:rStyle w:val="af1"/>
          </w:rPr>
          <w:commentReference w:id="3307"/>
        </w:r>
        <w:r w:rsidRPr="000041A1" w:rsidDel="007176E8">
          <w:rPr>
            <w:rFonts w:ascii="Times New Roman" w:hAnsi="Times New Roman" w:cs="Times New Roman"/>
            <w:sz w:val="24"/>
            <w:szCs w:val="24"/>
          </w:rPr>
          <w:delText xml:space="preserve">) </w:delText>
        </w:r>
      </w:del>
    </w:p>
    <w:p w14:paraId="3EA1E087" w14:textId="70991F3D" w:rsidR="000041A1" w:rsidRPr="000041A1" w:rsidDel="007176E8" w:rsidRDefault="000041A1" w:rsidP="001F77A0">
      <w:pPr>
        <w:spacing w:after="0"/>
        <w:ind w:firstLine="567"/>
        <w:jc w:val="both"/>
        <w:rPr>
          <w:del w:id="3308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del w:id="3309" w:author="Степанова Любовь Борисовна" w:date="2024-10-04T13:11:00Z">
        <w:r w:rsidRPr="00EA0DED" w:rsidDel="007176E8">
          <w:rPr>
            <w:rFonts w:ascii="Times New Roman" w:hAnsi="Times New Roman" w:cs="Times New Roman"/>
            <w:sz w:val="24"/>
            <w:szCs w:val="24"/>
          </w:rPr>
          <w:delText xml:space="preserve">- кататься на самокатах и велосипедах, а </w:delText>
        </w:r>
        <w:r w:rsidRPr="006B2FA1" w:rsidDel="007176E8">
          <w:rPr>
            <w:rFonts w:ascii="Times New Roman" w:hAnsi="Times New Roman" w:cs="Times New Roman"/>
            <w:sz w:val="24"/>
            <w:szCs w:val="24"/>
          </w:rPr>
          <w:delText>также других устройствах передвижения</w:delText>
        </w:r>
        <w:r w:rsidR="00EA0DED" w:rsidDel="007176E8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632F71BC" w14:textId="798CAD8F" w:rsidR="000041A1" w:rsidDel="007176E8" w:rsidRDefault="000041A1" w:rsidP="001F77A0">
      <w:pPr>
        <w:spacing w:after="0"/>
        <w:ind w:firstLine="567"/>
        <w:jc w:val="both"/>
        <w:rPr>
          <w:ins w:id="3310" w:author="Екатерина Шнайдер" w:date="2024-08-22T22:52:00Z"/>
          <w:del w:id="3311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del w:id="3312" w:author="Степанова Любовь Борисовна" w:date="2024-10-04T13:11:00Z">
        <w:r w:rsidRPr="000041A1" w:rsidDel="007176E8">
          <w:rPr>
            <w:rFonts w:ascii="Times New Roman" w:hAnsi="Times New Roman" w:cs="Times New Roman"/>
            <w:sz w:val="24"/>
            <w:szCs w:val="24"/>
          </w:rPr>
          <w:delText>- мусорить на террасе, а также бросать мусор</w:delText>
        </w:r>
        <w:r w:rsidR="00080232" w:rsidDel="007176E8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6DA1AAF7" w14:textId="20268766" w:rsidR="00D723CB" w:rsidRPr="00D723CB" w:rsidDel="007176E8" w:rsidRDefault="00D723CB" w:rsidP="00D723CB">
      <w:pPr>
        <w:spacing w:after="0"/>
        <w:ind w:firstLine="567"/>
        <w:jc w:val="both"/>
        <w:rPr>
          <w:ins w:id="3313" w:author="Екатерина Шнайдер" w:date="2024-08-22T22:53:00Z"/>
          <w:del w:id="3314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15" w:author="Екатерина Шнайдер" w:date="2024-08-22T22:53:00Z">
        <w:del w:id="3316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 xml:space="preserve">14.4 </w:delText>
          </w:r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На частных террасах разрешено:</w:delText>
          </w:r>
        </w:del>
      </w:ins>
    </w:p>
    <w:p w14:paraId="6E28A796" w14:textId="34C103CC" w:rsidR="00D723CB" w:rsidRPr="00D723CB" w:rsidDel="007176E8" w:rsidRDefault="00D723CB" w:rsidP="00D723CB">
      <w:pPr>
        <w:spacing w:after="0"/>
        <w:ind w:firstLine="567"/>
        <w:jc w:val="both"/>
        <w:rPr>
          <w:ins w:id="3317" w:author="Екатерина Шнайдер" w:date="2024-08-22T22:53:00Z"/>
          <w:del w:id="3318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19" w:author="Екатерина Шнайдер" w:date="2024-08-22T22:54:00Z">
        <w:del w:id="3320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</w:ins>
      <w:ins w:id="3321" w:author="Екатерина Шнайдер" w:date="2024-08-22T22:53:00Z">
        <w:del w:id="3322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Размещать предметы быта, мебель.</w:delText>
          </w:r>
        </w:del>
      </w:ins>
    </w:p>
    <w:p w14:paraId="28B20806" w14:textId="5A43E801" w:rsidR="00D723CB" w:rsidRPr="00D723CB" w:rsidDel="007176E8" w:rsidRDefault="00D723CB" w:rsidP="00D723CB">
      <w:pPr>
        <w:spacing w:after="0"/>
        <w:ind w:firstLine="567"/>
        <w:jc w:val="both"/>
        <w:rPr>
          <w:ins w:id="3323" w:author="Екатерина Шнайдер" w:date="2024-08-22T22:53:00Z"/>
          <w:del w:id="3324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25" w:author="Екатерина Шнайдер" w:date="2024-08-22T22:54:00Z">
        <w:del w:id="3326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 xml:space="preserve">- </w:delText>
          </w:r>
        </w:del>
      </w:ins>
      <w:ins w:id="3327" w:author="Екатерина Шнайдер" w:date="2024-08-22T22:53:00Z">
        <w:del w:id="3328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Размещать и использовать по назначению гриль-установки с крышкой, для приготовления блюд на жару, не чаще трёх раз в сутки, продолжительностью 30-60 минут. В процессе использования гриль-установок строго соблюдать все меры пожарной безопасности.</w:delText>
          </w:r>
        </w:del>
      </w:ins>
    </w:p>
    <w:p w14:paraId="50EAA2A0" w14:textId="17881DA8" w:rsidR="00D723CB" w:rsidRPr="00D723CB" w:rsidDel="007176E8" w:rsidRDefault="00D723CB" w:rsidP="00D723CB">
      <w:pPr>
        <w:spacing w:after="0"/>
        <w:ind w:firstLine="567"/>
        <w:jc w:val="both"/>
        <w:rPr>
          <w:ins w:id="3329" w:author="Екатерина Шнайдер" w:date="2024-08-22T22:53:00Z"/>
          <w:del w:id="3330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31" w:author="Екатерина Шнайдер" w:date="2024-08-22T22:54:00Z">
        <w:del w:id="3332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 xml:space="preserve">- </w:delText>
          </w:r>
        </w:del>
      </w:ins>
      <w:ins w:id="3333" w:author="Екатерина Шнайдер" w:date="2024-08-22T22:53:00Z">
        <w:del w:id="3334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Обустраивать горизонтальными, кассетными маркизами (выдвижные устройства после сворачивания которые полностью прячутся в защитный герметичный алюминиевый короб (кассету)), стенового монтажа, с устройством обеспечивающем автоматическое складывание рулонной конструкции в случае сильного ветра, в границах, определёнными планом БТИ, террасы и не выходя за её пределы. Разрешается крепить такую маркизу к несущим конструкциям МКД, но не выше 3,3 см метров от уровня пола террасы. Собственник обязан разработать проект крепления маркизы и согласовывать его с УК. Цвет ткани маркизы - RAL7040. Цвет корпуса маркизы - RAL8014</w:delText>
          </w:r>
        </w:del>
      </w:ins>
      <w:ins w:id="3335" w:author="Екатерина Шнайдер" w:date="2024-08-22T22:56:00Z">
        <w:del w:id="3336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.</w:delText>
          </w:r>
        </w:del>
      </w:ins>
      <w:ins w:id="3337" w:author="Екатерина Шнайдер" w:date="2024-08-22T22:53:00Z">
        <w:del w:id="3338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Размеры маркиз не должны пр</w:delText>
          </w:r>
        </w:del>
      </w:ins>
      <w:ins w:id="3339" w:author="Екатерина Шнайдер" w:date="2024-08-22T22:56:00Z">
        <w:del w:id="3340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е</w:delText>
          </w:r>
        </w:del>
      </w:ins>
      <w:ins w:id="3341" w:author="Екатерина Шнайдер" w:date="2024-08-22T22:53:00Z">
        <w:del w:id="3342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вышать размера частной террасы, по плану БТИ и не выходить за её (частной террасы) границы.</w:delText>
          </w:r>
        </w:del>
      </w:ins>
    </w:p>
    <w:p w14:paraId="546DA2CC" w14:textId="248CB78E" w:rsidR="00D723CB" w:rsidRPr="00D723CB" w:rsidDel="007176E8" w:rsidRDefault="00D723CB" w:rsidP="00D723CB">
      <w:pPr>
        <w:spacing w:after="0"/>
        <w:ind w:firstLine="567"/>
        <w:jc w:val="both"/>
        <w:rPr>
          <w:ins w:id="3343" w:author="Екатерина Шнайдер" w:date="2024-08-22T22:53:00Z"/>
          <w:del w:id="3344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45" w:author="Екатерина Шнайдер" w:date="2024-08-22T22:54:00Z">
        <w:del w:id="3346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</w:ins>
      <w:ins w:id="3347" w:author="Екатерина Шнайдер" w:date="2024-08-22T22:53:00Z">
        <w:del w:id="3348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Обустраивать зелеными насаждениями (цветы, кусты, деревья, трава).</w:delText>
          </w:r>
        </w:del>
      </w:ins>
    </w:p>
    <w:p w14:paraId="7FE660E1" w14:textId="6460A89B" w:rsidR="00D723CB" w:rsidDel="007176E8" w:rsidRDefault="00D723CB" w:rsidP="00D723CB">
      <w:pPr>
        <w:spacing w:after="0"/>
        <w:ind w:firstLine="567"/>
        <w:jc w:val="both"/>
        <w:rPr>
          <w:ins w:id="3349" w:author="Екатерина Шнайдер" w:date="2024-08-22T22:55:00Z"/>
          <w:del w:id="3350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51" w:author="Екатерина Шнайдер" w:date="2024-08-22T22:55:00Z">
        <w:del w:id="3352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</w:ins>
      <w:ins w:id="3353" w:author="Екатерина Шнайдер" w:date="2024-08-22T22:53:00Z">
        <w:del w:id="3354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Размещать уличные зонты с обязательным наличием опоры с утяжелителями</w:delText>
          </w:r>
        </w:del>
      </w:ins>
      <w:ins w:id="3355" w:author="Екатерина Шнайдер" w:date="2024-08-22T22:56:00Z">
        <w:del w:id="3356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,</w:delText>
          </w:r>
        </w:del>
      </w:ins>
      <w:ins w:id="3357" w:author="Екатерина Шнайдер" w:date="2024-08-22T22:53:00Z">
        <w:del w:id="3358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препятствующими заваливания зонта ветром.</w:delText>
          </w:r>
        </w:del>
      </w:ins>
    </w:p>
    <w:p w14:paraId="56B9782D" w14:textId="49DC7E07" w:rsidR="00D723CB" w:rsidRPr="00D723CB" w:rsidDel="007176E8" w:rsidRDefault="00D723CB" w:rsidP="00D723CB">
      <w:pPr>
        <w:spacing w:after="0"/>
        <w:ind w:firstLine="567"/>
        <w:jc w:val="both"/>
        <w:rPr>
          <w:ins w:id="3359" w:author="Екатерина Шнайдер" w:date="2024-08-22T22:55:00Z"/>
          <w:del w:id="3360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61" w:author="Екатерина Шнайдер" w:date="2024-08-22T22:55:00Z">
        <w:del w:id="3362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 xml:space="preserve">14.5 </w:delText>
          </w:r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На частных террасах запрещено:</w:delText>
          </w:r>
        </w:del>
      </w:ins>
    </w:p>
    <w:p w14:paraId="24442A32" w14:textId="2D685D4F" w:rsidR="00D723CB" w:rsidRPr="00D723CB" w:rsidDel="007176E8" w:rsidRDefault="00D723CB" w:rsidP="00D723CB">
      <w:pPr>
        <w:spacing w:after="0"/>
        <w:ind w:firstLine="567"/>
        <w:jc w:val="both"/>
        <w:rPr>
          <w:ins w:id="3363" w:author="Екатерина Шнайдер" w:date="2024-08-22T22:55:00Z"/>
          <w:del w:id="3364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65" w:author="Екатерина Шнайдер" w:date="2024-08-22T22:55:00Z">
        <w:del w:id="3366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Складировать и хранить строительный мусор, бытовые отходы, вещества и предметы загрязняющие воздух, взрыво</w:delText>
          </w:r>
        </w:del>
      </w:ins>
      <w:ins w:id="3367" w:author="Екатерина Шнайдер" w:date="2024-08-22T22:56:00Z">
        <w:del w:id="3368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</w:ins>
      <w:ins w:id="3369" w:author="Екатерина Шнайдер" w:date="2024-08-22T22:55:00Z">
        <w:del w:id="3370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и пожароопасные вещества и предметы. </w:delText>
          </w:r>
        </w:del>
      </w:ins>
    </w:p>
    <w:p w14:paraId="66137D74" w14:textId="52D06DC2" w:rsidR="00D723CB" w:rsidRPr="00D723CB" w:rsidDel="007176E8" w:rsidRDefault="00D723CB" w:rsidP="00D723CB">
      <w:pPr>
        <w:spacing w:after="0"/>
        <w:ind w:firstLine="567"/>
        <w:jc w:val="both"/>
        <w:rPr>
          <w:ins w:id="3371" w:author="Екатерина Шнайдер" w:date="2024-08-22T22:55:00Z"/>
          <w:del w:id="3372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73" w:author="Екатерина Шнайдер" w:date="2024-08-22T22:55:00Z">
        <w:del w:id="3374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Размещать на террасах рекламу и информационные мультимедийные мониторы.</w:delText>
          </w:r>
        </w:del>
      </w:ins>
    </w:p>
    <w:p w14:paraId="14C0BB50" w14:textId="3E96E12B" w:rsidR="00D723CB" w:rsidRPr="00D723CB" w:rsidDel="007176E8" w:rsidRDefault="00D723CB" w:rsidP="00D723CB">
      <w:pPr>
        <w:spacing w:after="0"/>
        <w:ind w:firstLine="567"/>
        <w:jc w:val="both"/>
        <w:rPr>
          <w:ins w:id="3375" w:author="Екатерина Шнайдер" w:date="2024-08-22T22:55:00Z"/>
          <w:del w:id="3376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77" w:author="Екатерина Шнайдер" w:date="2024-08-22T22:56:00Z">
        <w:del w:id="3378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</w:ins>
      <w:ins w:id="3379" w:author="Екатерина Шнайдер" w:date="2024-08-22T22:55:00Z">
        <w:del w:id="3380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Размещать на террасах призывы экстремисткого характера и оскорбляющие чувства</w:delText>
          </w:r>
        </w:del>
      </w:ins>
    </w:p>
    <w:p w14:paraId="40DE9C51" w14:textId="37A81397" w:rsidR="00D723CB" w:rsidRPr="00D723CB" w:rsidDel="007176E8" w:rsidRDefault="00D723CB" w:rsidP="00D723CB">
      <w:pPr>
        <w:spacing w:after="0"/>
        <w:ind w:firstLine="567"/>
        <w:jc w:val="both"/>
        <w:rPr>
          <w:ins w:id="3381" w:author="Екатерина Шнайдер" w:date="2024-08-22T22:55:00Z"/>
          <w:del w:id="3382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83" w:author="Екатерина Шнайдер" w:date="2024-08-22T22:55:00Z">
        <w:del w:id="3384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верующих. </w:delText>
          </w:r>
        </w:del>
      </w:ins>
    </w:p>
    <w:p w14:paraId="371FA85E" w14:textId="4F4454CA" w:rsidR="00D723CB" w:rsidRPr="00D723CB" w:rsidDel="007176E8" w:rsidRDefault="00D723CB" w:rsidP="00D723CB">
      <w:pPr>
        <w:spacing w:after="0"/>
        <w:ind w:firstLine="567"/>
        <w:jc w:val="both"/>
        <w:rPr>
          <w:ins w:id="3385" w:author="Екатерина Шнайдер" w:date="2024-08-22T22:55:00Z"/>
          <w:del w:id="3386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87" w:author="Екатерина Шнайдер" w:date="2024-08-22T22:57:00Z">
        <w:del w:id="3388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</w:ins>
      <w:ins w:id="3389" w:author="Екатерина Шнайдер" w:date="2024-08-22T22:55:00Z">
        <w:del w:id="3390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Использовать террасу в коммерч</w:delText>
          </w:r>
        </w:del>
      </w:ins>
      <w:ins w:id="3391" w:author="Екатерина Шнайдер" w:date="2024-08-22T22:56:00Z">
        <w:del w:id="3392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е</w:delText>
          </w:r>
        </w:del>
      </w:ins>
      <w:ins w:id="3393" w:author="Екатерина Шнайдер" w:date="2024-08-22T22:55:00Z">
        <w:del w:id="3394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ских целях.</w:delText>
          </w:r>
        </w:del>
      </w:ins>
    </w:p>
    <w:p w14:paraId="548AE8ED" w14:textId="2476EB50" w:rsidR="00D723CB" w:rsidRPr="00D723CB" w:rsidDel="007176E8" w:rsidRDefault="00D723CB" w:rsidP="00D723CB">
      <w:pPr>
        <w:spacing w:after="0"/>
        <w:ind w:firstLine="567"/>
        <w:jc w:val="both"/>
        <w:rPr>
          <w:ins w:id="3395" w:author="Екатерина Шнайдер" w:date="2024-08-22T22:55:00Z"/>
          <w:del w:id="3396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397" w:author="Екатерина Шнайдер" w:date="2024-08-22T22:57:00Z">
        <w:del w:id="3398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</w:ins>
      <w:ins w:id="3399" w:author="Екатерина Шнайдер" w:date="2024-08-22T22:55:00Z">
        <w:del w:id="3400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Курить.</w:delText>
          </w:r>
        </w:del>
      </w:ins>
    </w:p>
    <w:p w14:paraId="7016B093" w14:textId="06559D8C" w:rsidR="00D723CB" w:rsidRPr="00D723CB" w:rsidDel="007176E8" w:rsidRDefault="00D723CB" w:rsidP="00D723CB">
      <w:pPr>
        <w:spacing w:after="0"/>
        <w:ind w:firstLine="567"/>
        <w:jc w:val="both"/>
        <w:rPr>
          <w:ins w:id="3401" w:author="Екатерина Шнайдер" w:date="2024-08-22T22:55:00Z"/>
          <w:del w:id="3402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403" w:author="Екатерина Шнайдер" w:date="2024-08-22T22:57:00Z">
        <w:del w:id="3404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</w:ins>
      <w:ins w:id="3405" w:author="Екатерина Шнайдер" w:date="2024-08-22T22:55:00Z">
        <w:del w:id="3406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Изменять концепцию напольного покрытия.</w:delText>
          </w:r>
        </w:del>
      </w:ins>
    </w:p>
    <w:p w14:paraId="3180E77F" w14:textId="7EA7ADA9" w:rsidR="00D723CB" w:rsidRPr="00D723CB" w:rsidDel="007176E8" w:rsidRDefault="00D723CB" w:rsidP="00D723CB">
      <w:pPr>
        <w:spacing w:after="0"/>
        <w:ind w:firstLine="567"/>
        <w:jc w:val="both"/>
        <w:rPr>
          <w:ins w:id="3407" w:author="Екатерина Шнайдер" w:date="2024-08-22T22:55:00Z"/>
          <w:del w:id="3408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409" w:author="Екатерина Шнайдер" w:date="2024-08-22T22:57:00Z">
        <w:del w:id="3410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</w:ins>
      <w:ins w:id="3411" w:author="Екатерина Шнайдер" w:date="2024-08-22T22:55:00Z">
        <w:del w:id="3412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Высаживать деревья и кустарники корни которого могут повредить гидроизоляцию и конструктив МКД.</w:delText>
          </w:r>
        </w:del>
      </w:ins>
    </w:p>
    <w:p w14:paraId="393DC2C9" w14:textId="764639B5" w:rsidR="00D723CB" w:rsidRPr="00D723CB" w:rsidDel="007176E8" w:rsidRDefault="00D723CB" w:rsidP="00D723CB">
      <w:pPr>
        <w:spacing w:after="0"/>
        <w:ind w:firstLine="567"/>
        <w:jc w:val="both"/>
        <w:rPr>
          <w:ins w:id="3413" w:author="Екатерина Шнайдер" w:date="2024-08-22T22:55:00Z"/>
          <w:del w:id="3414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415" w:author="Екатерина Шнайдер" w:date="2024-08-22T22:57:00Z">
        <w:del w:id="3416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</w:ins>
      <w:ins w:id="3417" w:author="Екатерина Шнайдер" w:date="2024-08-22T22:55:00Z">
        <w:del w:id="3418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Нарушать общепринятые нормы поведения и морали, громко и нецензурно браниться, выходить и находиться на террасе по пояс (голый торс) и полностью раздетым.</w:delText>
          </w:r>
        </w:del>
      </w:ins>
    </w:p>
    <w:p w14:paraId="11667615" w14:textId="4649E11B" w:rsidR="00D723CB" w:rsidRPr="00D723CB" w:rsidDel="007176E8" w:rsidRDefault="00D723CB" w:rsidP="00D723CB">
      <w:pPr>
        <w:spacing w:after="0"/>
        <w:ind w:firstLine="567"/>
        <w:jc w:val="both"/>
        <w:rPr>
          <w:ins w:id="3419" w:author="Екатерина Шнайдер" w:date="2024-08-22T22:55:00Z"/>
          <w:del w:id="3420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421" w:author="Екатерина Шнайдер" w:date="2024-08-22T22:57:00Z">
        <w:del w:id="3422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-</w:delText>
          </w:r>
        </w:del>
      </w:ins>
      <w:ins w:id="3423" w:author="Екатерина Шнайдер" w:date="2024-08-22T22:55:00Z">
        <w:del w:id="3424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 xml:space="preserve"> Выгуливать домашних животных без сопров</w:delText>
          </w:r>
        </w:del>
      </w:ins>
      <w:ins w:id="3425" w:author="Екатерина Шнайдер" w:date="2024-08-22T22:57:00Z">
        <w:del w:id="3426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о</w:delText>
          </w:r>
        </w:del>
      </w:ins>
      <w:ins w:id="3427" w:author="Екатерина Шнайдер" w:date="2024-08-22T22:55:00Z">
        <w:del w:id="3428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ждения взрослого. В обязательном порядке следить за тем, чтобы домашний питом</w:delText>
          </w:r>
        </w:del>
      </w:ins>
      <w:ins w:id="3429" w:author="Екатерина Шнайдер" w:date="2024-08-22T22:58:00Z">
        <w:del w:id="3430" w:author="Степанова Любовь Борисовна" w:date="2024-10-04T13:11:00Z">
          <w:r w:rsidDel="007176E8">
            <w:rPr>
              <w:rFonts w:ascii="Times New Roman" w:hAnsi="Times New Roman" w:cs="Times New Roman"/>
              <w:sz w:val="24"/>
              <w:szCs w:val="24"/>
            </w:rPr>
            <w:delText>е</w:delText>
          </w:r>
        </w:del>
      </w:ins>
      <w:ins w:id="3431" w:author="Екатерина Шнайдер" w:date="2024-08-22T22:55:00Z">
        <w:del w:id="3432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ц не покидал границ частной террасы. Проникновение на чужие террасы и на террасу ОДС запрещено.</w:delText>
          </w:r>
        </w:del>
      </w:ins>
    </w:p>
    <w:p w14:paraId="22CCCE09" w14:textId="09C4EA3E" w:rsidR="00D723CB" w:rsidRPr="00D723CB" w:rsidDel="007176E8" w:rsidRDefault="00D723CB" w:rsidP="00D723CB">
      <w:pPr>
        <w:spacing w:after="0"/>
        <w:ind w:firstLine="567"/>
        <w:jc w:val="both"/>
        <w:rPr>
          <w:ins w:id="3433" w:author="Екатерина Шнайдер" w:date="2024-08-22T22:55:00Z"/>
          <w:del w:id="3434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435" w:author="Екатерина Шнайдер" w:date="2024-08-22T22:55:00Z">
        <w:del w:id="3436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10. Размещать громкоработающие системы и установки.</w:delText>
          </w:r>
        </w:del>
      </w:ins>
    </w:p>
    <w:p w14:paraId="2608F0E9" w14:textId="4FE205E0" w:rsidR="00D723CB" w:rsidRPr="00D723CB" w:rsidDel="007176E8" w:rsidRDefault="00D723CB" w:rsidP="00D723CB">
      <w:pPr>
        <w:spacing w:after="0"/>
        <w:ind w:firstLine="567"/>
        <w:jc w:val="both"/>
        <w:rPr>
          <w:ins w:id="3437" w:author="Екатерина Шнайдер" w:date="2024-08-22T22:55:00Z"/>
          <w:del w:id="3438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439" w:author="Екатерина Шнайдер" w:date="2024-08-22T22:55:00Z">
        <w:del w:id="3440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11. Размещать зонты повышенной парусности без опор с утяжелителями и с расцветками отличающимися от RAL7040 - для опорной стойки и RAL8014 или RAL7016 - для материала купола.</w:delText>
          </w:r>
        </w:del>
      </w:ins>
    </w:p>
    <w:p w14:paraId="400ED29E" w14:textId="31D52651" w:rsidR="00D723CB" w:rsidRPr="00D723CB" w:rsidDel="007176E8" w:rsidRDefault="00D723CB" w:rsidP="00D723CB">
      <w:pPr>
        <w:spacing w:after="0"/>
        <w:ind w:firstLine="567"/>
        <w:jc w:val="both"/>
        <w:rPr>
          <w:ins w:id="3441" w:author="Екатерина Шнайдер" w:date="2024-08-22T22:55:00Z"/>
          <w:del w:id="3442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443" w:author="Екатерина Шнайдер" w:date="2024-08-22T22:55:00Z">
        <w:del w:id="3444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12. Производить переобустройство террасы в веранду.</w:delText>
          </w:r>
        </w:del>
      </w:ins>
    </w:p>
    <w:p w14:paraId="13B2C52D" w14:textId="7BE61221" w:rsidR="00D723CB" w:rsidRPr="00D723CB" w:rsidDel="007176E8" w:rsidRDefault="00D723CB" w:rsidP="00D723CB">
      <w:pPr>
        <w:spacing w:after="0"/>
        <w:ind w:firstLine="567"/>
        <w:jc w:val="both"/>
        <w:rPr>
          <w:ins w:id="3445" w:author="Екатерина Шнайдер" w:date="2024-08-22T22:55:00Z"/>
          <w:del w:id="3446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447" w:author="Екатерина Шнайдер" w:date="2024-08-22T22:55:00Z">
        <w:del w:id="3448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13. Наносить различные надписи и рисунки на стенах и полу террасы.</w:delText>
          </w:r>
        </w:del>
      </w:ins>
    </w:p>
    <w:p w14:paraId="210EAB2C" w14:textId="3380731A" w:rsidR="00D723CB" w:rsidRPr="000041A1" w:rsidDel="007176E8" w:rsidRDefault="00D723CB" w:rsidP="00D723CB">
      <w:pPr>
        <w:spacing w:after="0"/>
        <w:ind w:firstLine="567"/>
        <w:jc w:val="both"/>
        <w:rPr>
          <w:ins w:id="3449" w:author="Екатерина Шнайдер" w:date="2024-08-22T22:53:00Z"/>
          <w:del w:id="3450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  <w:ins w:id="3451" w:author="Екатерина Шнайдер" w:date="2024-08-22T22:55:00Z">
        <w:del w:id="3452" w:author="Степанова Любовь Борисовна" w:date="2024-10-04T13:11:00Z">
          <w:r w:rsidRPr="00D723CB" w:rsidDel="007176E8">
            <w:rPr>
              <w:rFonts w:ascii="Times New Roman" w:hAnsi="Times New Roman" w:cs="Times New Roman"/>
              <w:sz w:val="24"/>
              <w:szCs w:val="24"/>
            </w:rPr>
            <w:delText>14. Содержать на террасах животных, птиц и пчёл.</w:delText>
          </w:r>
        </w:del>
      </w:ins>
    </w:p>
    <w:p w14:paraId="7214C0D7" w14:textId="61CC8B3A" w:rsidR="00D723CB" w:rsidRPr="000041A1" w:rsidDel="007176E8" w:rsidRDefault="00D723CB" w:rsidP="001F77A0">
      <w:pPr>
        <w:spacing w:after="0"/>
        <w:ind w:firstLine="567"/>
        <w:jc w:val="both"/>
        <w:rPr>
          <w:del w:id="3453" w:author="Степанова Любовь Борисовна" w:date="2024-10-04T13:11:00Z"/>
          <w:rFonts w:ascii="Times New Roman" w:hAnsi="Times New Roman" w:cs="Times New Roman"/>
          <w:sz w:val="24"/>
          <w:szCs w:val="24"/>
        </w:rPr>
      </w:pPr>
    </w:p>
    <w:p w14:paraId="7454233F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71D7519" w14:textId="4537968E" w:rsidR="000041A1" w:rsidRDefault="000041A1" w:rsidP="006B2FA1">
      <w:pPr>
        <w:keepNext/>
        <w:keepLines/>
        <w:spacing w:after="0"/>
        <w:ind w:firstLine="567"/>
        <w:outlineLvl w:val="0"/>
        <w:rPr>
          <w:ins w:id="3454" w:author="Степанова Любовь Борисовна" w:date="2024-10-04T13:03:00Z"/>
          <w:rFonts w:ascii="Times New Roman" w:eastAsiaTheme="majorEastAsia" w:hAnsi="Times New Roman" w:cs="Times New Roman"/>
          <w:b/>
          <w:caps/>
          <w:sz w:val="24"/>
          <w:szCs w:val="24"/>
        </w:rPr>
      </w:pPr>
      <w:r w:rsidRPr="006B2FA1">
        <w:rPr>
          <w:rFonts w:ascii="Times New Roman" w:eastAsiaTheme="majorEastAsia" w:hAnsi="Times New Roman" w:cs="Times New Roman"/>
          <w:b/>
          <w:caps/>
          <w:sz w:val="24"/>
          <w:szCs w:val="24"/>
        </w:rPr>
        <w:t>1</w:t>
      </w:r>
      <w:ins w:id="3455" w:author="Степанова Любовь Борисовна" w:date="2024-10-30T12:14:00Z">
        <w:r w:rsidR="00FC49C0"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t>0</w:t>
        </w:r>
      </w:ins>
      <w:del w:id="3456" w:author="Степанова Любовь Борисовна" w:date="2024-10-30T12:14:00Z">
        <w:r w:rsidRPr="006B2FA1" w:rsidDel="00FC49C0"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delText>5</w:delText>
        </w:r>
      </w:del>
      <w:r w:rsidRPr="006B2FA1">
        <w:rPr>
          <w:rFonts w:ascii="Times New Roman" w:eastAsiaTheme="majorEastAsia" w:hAnsi="Times New Roman" w:cs="Times New Roman"/>
          <w:b/>
          <w:caps/>
          <w:sz w:val="24"/>
          <w:szCs w:val="24"/>
        </w:rPr>
        <w:t>. Правила проведения строительно-отделочных работ на территории</w:t>
      </w:r>
      <w:r w:rsidR="00EA0DED" w:rsidRPr="006B2FA1">
        <w:rPr>
          <w:rFonts w:ascii="Times New Roman" w:eastAsiaTheme="majorEastAsia" w:hAnsi="Times New Roman" w:cs="Times New Roman"/>
          <w:b/>
          <w:caps/>
          <w:sz w:val="24"/>
          <w:szCs w:val="24"/>
        </w:rPr>
        <w:t xml:space="preserve"> </w:t>
      </w:r>
      <w:del w:id="3457" w:author="Зыков Олег Викторович" w:date="2024-10-17T14:57:00Z">
        <w:r w:rsidR="00EA0DED" w:rsidRPr="006B2FA1" w:rsidDel="00522449"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delText>ЖК</w:delText>
        </w:r>
      </w:del>
      <w:ins w:id="3458" w:author="Степанова Любовь Борисовна" w:date="2024-10-30T12:14:00Z">
        <w:r w:rsidR="00FC49C0"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t>КОМПЛЕКСА</w:t>
        </w:r>
      </w:ins>
      <w:ins w:id="3459" w:author="Зыков Олег Викторович" w:date="2024-10-17T14:57:00Z">
        <w:del w:id="3460" w:author="Степанова Любовь Борисовна" w:date="2024-10-30T12:14:00Z">
          <w:r w:rsidR="00522449" w:rsidDel="00FC49C0">
            <w:rPr>
              <w:rFonts w:ascii="Times New Roman" w:eastAsiaTheme="majorEastAsia" w:hAnsi="Times New Roman" w:cs="Times New Roman"/>
              <w:b/>
              <w:caps/>
              <w:sz w:val="24"/>
              <w:szCs w:val="24"/>
            </w:rPr>
            <w:delText>МКД</w:delText>
          </w:r>
        </w:del>
      </w:ins>
    </w:p>
    <w:p w14:paraId="4D7D1522" w14:textId="52A09463" w:rsidR="009C5B78" w:rsidRDefault="009C5B78" w:rsidP="006B2FA1">
      <w:pPr>
        <w:keepNext/>
        <w:keepLines/>
        <w:spacing w:after="0"/>
        <w:ind w:firstLine="567"/>
        <w:outlineLvl w:val="0"/>
        <w:rPr>
          <w:ins w:id="3461" w:author="Степанова Любовь Борисовна" w:date="2024-10-04T13:03:00Z"/>
          <w:rFonts w:ascii="Times New Roman" w:eastAsiaTheme="majorEastAsia" w:hAnsi="Times New Roman" w:cs="Times New Roman"/>
          <w:b/>
          <w:caps/>
          <w:sz w:val="24"/>
          <w:szCs w:val="24"/>
        </w:rPr>
      </w:pPr>
    </w:p>
    <w:p w14:paraId="3917ADA2" w14:textId="47240377" w:rsidR="009C5B78" w:rsidRPr="00C904D5" w:rsidDel="001406C5" w:rsidRDefault="005E760A" w:rsidP="00C904D5">
      <w:pPr>
        <w:autoSpaceDE w:val="0"/>
        <w:autoSpaceDN w:val="0"/>
        <w:adjustRightInd w:val="0"/>
        <w:spacing w:after="0" w:line="240" w:lineRule="auto"/>
        <w:ind w:firstLine="567"/>
        <w:rPr>
          <w:del w:id="3462" w:author="Степанова Любовь Борисовна" w:date="2024-10-30T17:11:00Z"/>
          <w:rFonts w:ascii="Times New Roman" w:eastAsiaTheme="majorEastAsia" w:hAnsi="Times New Roman" w:cs="Times New Roman"/>
          <w:b/>
          <w:caps/>
          <w:sz w:val="24"/>
          <w:szCs w:val="24"/>
        </w:rPr>
        <w:pPrChange w:id="3463" w:author="Степанова Любовь Борисовна" w:date="2024-10-30T17:18:00Z">
          <w:pPr>
            <w:keepNext/>
            <w:keepLines/>
            <w:spacing w:after="0"/>
            <w:ind w:firstLine="567"/>
            <w:outlineLvl w:val="0"/>
          </w:pPr>
        </w:pPrChange>
      </w:pPr>
      <w:ins w:id="3464" w:author="Зыков Олег Викторович" w:date="2024-10-17T11:51:00Z">
        <w:del w:id="3465" w:author="Степанова Любовь Борисовна" w:date="2024-10-30T17:18:00Z">
          <w:r w:rsidRPr="00C904D5" w:rsidDel="00C904D5">
            <w:rPr>
              <w:rFonts w:ascii="Times New Roman" w:hAnsi="Times New Roman" w:cs="Times New Roman"/>
              <w:sz w:val="24"/>
              <w:szCs w:val="24"/>
              <w:highlight w:val="yellow"/>
              <w:rPrChange w:id="3466" w:author="Степанова Любовь Борисовна" w:date="2024-10-30T17:22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yellow"/>
                </w:rPr>
              </w:rPrChange>
            </w:rPr>
            <w:delText xml:space="preserve"> </w:delText>
          </w:r>
        </w:del>
      </w:ins>
      <w:ins w:id="3467" w:author="Зыков Олег Викторович" w:date="2024-10-17T11:54:00Z">
        <w:del w:id="3468" w:author="Степанова Любовь Борисовна" w:date="2024-10-30T17:18:00Z">
          <w:r w:rsidRPr="00C904D5" w:rsidDel="00C904D5">
            <w:rPr>
              <w:rFonts w:ascii="Times New Roman" w:hAnsi="Times New Roman" w:cs="Times New Roman"/>
              <w:sz w:val="24"/>
              <w:szCs w:val="24"/>
              <w:highlight w:val="yellow"/>
              <w:rPrChange w:id="3469" w:author="Степанова Любовь Борисовна" w:date="2024-10-30T17:22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yellow"/>
                </w:rPr>
              </w:rPrChange>
            </w:rPr>
            <w:delText>Управляющую организацию</w:delText>
          </w:r>
        </w:del>
      </w:ins>
      <w:ins w:id="3470" w:author="Зыков Олег Викторович" w:date="2024-10-17T11:55:00Z">
        <w:del w:id="3471" w:author="Степанова Любовь Борисовна" w:date="2024-10-30T17:11:00Z">
          <w:r w:rsidRPr="00C904D5" w:rsidDel="001406C5">
            <w:rPr>
              <w:highlight w:val="yellow"/>
            </w:rPr>
            <w:delText>Управляющей организацией</w:delText>
          </w:r>
        </w:del>
      </w:ins>
      <w:ins w:id="3472" w:author="Зыков Олег Викторович" w:date="2024-10-17T11:57:00Z">
        <w:del w:id="3473" w:author="Степанова Любовь Борисовна" w:date="2024-10-30T17:11:00Z">
          <w:r w:rsidRPr="00C904D5" w:rsidDel="001406C5">
            <w:rPr>
              <w:rFonts w:ascii="Times New Roman" w:hAnsi="Times New Roman" w:cs="Times New Roman"/>
              <w:sz w:val="24"/>
              <w:szCs w:val="24"/>
              <w:highlight w:val="yellow"/>
              <w:rPrChange w:id="3474" w:author="Степанова Любовь Борисовна" w:date="2024-10-30T17:22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yellow"/>
                </w:rPr>
              </w:rPrChange>
            </w:rPr>
            <w:delText>не отключённыхУправляющую организацию</w:delText>
          </w:r>
        </w:del>
      </w:ins>
      <w:ins w:id="3475" w:author="Зыков Олег Викторович" w:date="2024-10-17T11:59:00Z">
        <w:del w:id="3476" w:author="Степанова Любовь Борисовна" w:date="2024-10-30T17:11:00Z">
          <w:r w:rsidRPr="00C904D5" w:rsidDel="001406C5">
            <w:rPr>
              <w:rFonts w:ascii="Times New Roman" w:hAnsi="Times New Roman" w:cs="Times New Roman"/>
              <w:sz w:val="24"/>
              <w:szCs w:val="24"/>
              <w:highlight w:val="yellow"/>
              <w:rPrChange w:id="3477" w:author="Степанова Любовь Борисовна" w:date="2024-10-30T17:22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yellow"/>
                </w:rPr>
              </w:rPrChange>
            </w:rPr>
            <w:delText>Управляющей организации</w:delText>
          </w:r>
          <w:r w:rsidR="00997B85" w:rsidRPr="00C904D5" w:rsidDel="001406C5">
            <w:rPr>
              <w:rFonts w:ascii="Times New Roman" w:hAnsi="Times New Roman" w:cs="Times New Roman"/>
              <w:sz w:val="24"/>
              <w:szCs w:val="24"/>
              <w:highlight w:val="yellow"/>
              <w:rPrChange w:id="3478" w:author="Степанова Любовь Борисовна" w:date="2024-10-30T17:22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yellow"/>
                </w:rPr>
              </w:rPrChange>
            </w:rPr>
            <w:delText>Комплекса</w:delText>
          </w:r>
        </w:del>
      </w:ins>
    </w:p>
    <w:p w14:paraId="20223738" w14:textId="5B3E1EC6" w:rsidR="000041A1" w:rsidRPr="00C904D5" w:rsidRDefault="00C904D5" w:rsidP="001F77A0">
      <w:pPr>
        <w:keepNext/>
        <w:keepLines/>
        <w:spacing w:after="0"/>
        <w:ind w:firstLine="567"/>
        <w:jc w:val="both"/>
        <w:outlineLvl w:val="1"/>
        <w:rPr>
          <w:rFonts w:ascii="Times New Roman" w:eastAsiaTheme="majorEastAsia" w:hAnsi="Times New Roman" w:cs="Times New Roman"/>
          <w:sz w:val="24"/>
          <w:szCs w:val="24"/>
          <w:rPrChange w:id="3479" w:author="Степанова Любовь Борисовна" w:date="2024-10-30T17:22:00Z">
            <w:rPr>
              <w:rFonts w:ascii="Times New Roman" w:eastAsiaTheme="majorEastAsia" w:hAnsi="Times New Roman" w:cs="Times New Roman"/>
              <w:color w:val="2E74B5" w:themeColor="accent1" w:themeShade="BF"/>
              <w:sz w:val="24"/>
              <w:szCs w:val="24"/>
            </w:rPr>
          </w:rPrChange>
        </w:rPr>
      </w:pPr>
      <w:ins w:id="3480" w:author="Степанова Любовь Борисовна" w:date="2024-10-30T17:18:00Z">
        <w:r w:rsidRPr="00C904D5">
          <w:rPr>
            <w:rFonts w:ascii="Times New Roman" w:eastAsiaTheme="majorEastAsia" w:hAnsi="Times New Roman" w:cs="Times New Roman"/>
            <w:sz w:val="24"/>
            <w:szCs w:val="24"/>
          </w:rPr>
          <w:t>10</w:t>
        </w:r>
      </w:ins>
      <w:del w:id="3481" w:author="Степанова Любовь Борисовна" w:date="2024-10-30T17:18:00Z">
        <w:r w:rsidR="000041A1" w:rsidRPr="00C904D5" w:rsidDel="00C904D5">
          <w:rPr>
            <w:rFonts w:ascii="Times New Roman" w:eastAsiaTheme="majorEastAsia" w:hAnsi="Times New Roman" w:cs="Times New Roman"/>
            <w:sz w:val="24"/>
            <w:szCs w:val="24"/>
          </w:rPr>
          <w:delText>15</w:delText>
        </w:r>
      </w:del>
      <w:r w:rsidR="000041A1" w:rsidRPr="00C904D5">
        <w:rPr>
          <w:rFonts w:ascii="Times New Roman" w:eastAsiaTheme="majorEastAsia" w:hAnsi="Times New Roman" w:cs="Times New Roman"/>
          <w:sz w:val="24"/>
          <w:szCs w:val="24"/>
        </w:rPr>
        <w:t>.1. Требования к проведению строительно-отделочных работ</w:t>
      </w:r>
      <w:ins w:id="3482" w:author="Степанова Любовь Борисовна" w:date="2024-10-30T17:23:00Z">
        <w:r>
          <w:rPr>
            <w:rFonts w:ascii="Times New Roman" w:eastAsiaTheme="majorEastAsia" w:hAnsi="Times New Roman" w:cs="Times New Roman"/>
            <w:sz w:val="24"/>
            <w:szCs w:val="24"/>
          </w:rPr>
          <w:t>.</w:t>
        </w:r>
      </w:ins>
    </w:p>
    <w:p w14:paraId="5BAD31D7" w14:textId="6773E67A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Важно: Если </w:t>
      </w:r>
      <w:ins w:id="3483" w:author="Зыков Олег Викторович" w:date="2024-10-17T12:01:00Z">
        <w:r w:rsidR="00997B85">
          <w:rPr>
            <w:rFonts w:ascii="Times New Roman" w:hAnsi="Times New Roman" w:cs="Times New Roman"/>
            <w:sz w:val="24"/>
            <w:szCs w:val="24"/>
          </w:rPr>
          <w:t>С</w:t>
        </w:r>
      </w:ins>
      <w:del w:id="3484" w:author="Зыков Олег Викторович" w:date="2024-10-17T12:01:00Z">
        <w:r w:rsidRPr="000041A1" w:rsidDel="00997B85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обственник не соблюдает </w:t>
      </w:r>
      <w:del w:id="3485" w:author="Степанова Любовь Борисовна" w:date="2024-10-30T17:24:00Z">
        <w:r w:rsidRPr="000041A1" w:rsidDel="00EC3CFA">
          <w:rPr>
            <w:rFonts w:ascii="Times New Roman" w:hAnsi="Times New Roman" w:cs="Times New Roman"/>
            <w:sz w:val="24"/>
            <w:szCs w:val="24"/>
          </w:rPr>
          <w:delText>требования</w:delText>
        </w:r>
      </w:del>
      <w:ins w:id="3486" w:author="Степанова Любовь Борисовна" w:date="2024-10-30T17:24:00Z">
        <w:r w:rsidR="00EC3CFA" w:rsidRPr="000041A1">
          <w:rPr>
            <w:rFonts w:ascii="Times New Roman" w:hAnsi="Times New Roman" w:cs="Times New Roman"/>
            <w:sz w:val="24"/>
            <w:szCs w:val="24"/>
          </w:rPr>
          <w:t>требования,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действующего жилищного, гражданского и административного законодательства, </w:t>
      </w:r>
      <w:ins w:id="3487" w:author="Зыков Олег Викторович" w:date="2024-10-17T12:01:00Z">
        <w:r w:rsidR="00997B85">
          <w:rPr>
            <w:rFonts w:ascii="Times New Roman" w:hAnsi="Times New Roman" w:cs="Times New Roman"/>
            <w:sz w:val="24"/>
            <w:szCs w:val="24"/>
          </w:rPr>
          <w:t>Д</w:t>
        </w:r>
      </w:ins>
      <w:del w:id="3488" w:author="Зыков Олег Викторович" w:date="2024-10-17T12:01:00Z">
        <w:r w:rsidRPr="000041A1" w:rsidDel="00997B85">
          <w:rPr>
            <w:rFonts w:ascii="Times New Roman" w:hAnsi="Times New Roman" w:cs="Times New Roman"/>
            <w:sz w:val="24"/>
            <w:szCs w:val="24"/>
          </w:rPr>
          <w:delText>д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оговора управления</w:t>
      </w:r>
      <w:ins w:id="3489" w:author="Зыков Олег Викторович" w:date="2024-10-17T12:01:00Z">
        <w:r w:rsidR="00997B85">
          <w:rPr>
            <w:rFonts w:ascii="Times New Roman" w:hAnsi="Times New Roman" w:cs="Times New Roman"/>
            <w:sz w:val="24"/>
            <w:szCs w:val="24"/>
          </w:rPr>
          <w:t xml:space="preserve"> МКД</w:t>
        </w:r>
      </w:ins>
      <w:r w:rsidRPr="000041A1">
        <w:rPr>
          <w:rFonts w:ascii="Times New Roman" w:hAnsi="Times New Roman" w:cs="Times New Roman"/>
          <w:sz w:val="24"/>
          <w:szCs w:val="24"/>
        </w:rPr>
        <w:t>, настоящих Правил - он несет ответственность за вред жизни, здоровью и имуществу третьих лиц, общему имуществу собственников помещений многоквартирного дома, причиненный в ходе работ по обустройству, ремонту и эксплуатации помещения. Объем такой ответственности определен действующим законодательством Российской Федерации.</w:t>
      </w:r>
    </w:p>
    <w:p w14:paraId="1E5DDE6C" w14:textId="52E68539" w:rsidR="000041A1" w:rsidRPr="006B2FA1" w:rsidRDefault="00C904D5" w:rsidP="001F77A0">
      <w:pPr>
        <w:keepNext/>
        <w:keepLines/>
        <w:spacing w:after="0"/>
        <w:ind w:firstLine="567"/>
        <w:jc w:val="both"/>
        <w:outlineLvl w:val="2"/>
        <w:rPr>
          <w:rFonts w:ascii="Times New Roman" w:eastAsiaTheme="majorEastAsia" w:hAnsi="Times New Roman" w:cs="Times New Roman"/>
          <w:sz w:val="24"/>
          <w:szCs w:val="24"/>
        </w:rPr>
      </w:pPr>
      <w:ins w:id="3490" w:author="Степанова Любовь Борисовна" w:date="2024-10-30T17:18:00Z">
        <w:r>
          <w:rPr>
            <w:rFonts w:ascii="Times New Roman" w:eastAsiaTheme="majorEastAsia" w:hAnsi="Times New Roman" w:cs="Times New Roman"/>
            <w:sz w:val="24"/>
            <w:szCs w:val="24"/>
          </w:rPr>
          <w:t>10</w:t>
        </w:r>
      </w:ins>
      <w:del w:id="3491" w:author="Степанова Любовь Борисовна" w:date="2024-10-30T17:18:00Z">
        <w:r w:rsidR="000041A1" w:rsidRPr="006B2FA1" w:rsidDel="00C904D5">
          <w:rPr>
            <w:rFonts w:ascii="Times New Roman" w:eastAsiaTheme="majorEastAsia" w:hAnsi="Times New Roman" w:cs="Times New Roman"/>
            <w:sz w:val="24"/>
            <w:szCs w:val="24"/>
          </w:rPr>
          <w:delText>15</w:delText>
        </w:r>
      </w:del>
      <w:r w:rsidR="000041A1" w:rsidRPr="006B2FA1">
        <w:rPr>
          <w:rFonts w:ascii="Times New Roman" w:eastAsiaTheme="majorEastAsia" w:hAnsi="Times New Roman" w:cs="Times New Roman"/>
          <w:sz w:val="24"/>
          <w:szCs w:val="24"/>
        </w:rPr>
        <w:t>.2. Собственник обязан:</w:t>
      </w:r>
    </w:p>
    <w:p w14:paraId="122A9C7F" w14:textId="5B9A7BBE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Предоставить </w:t>
      </w:r>
      <w:del w:id="3492" w:author="Зыков Олег Викторович" w:date="2024-10-17T12:02:00Z">
        <w:r w:rsidRPr="000041A1" w:rsidDel="00997B85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3493" w:author="Зыков Олег Викторович" w:date="2024-10-17T12:02:00Z">
        <w:r w:rsidR="00997B85">
          <w:rPr>
            <w:rFonts w:ascii="Times New Roman" w:hAnsi="Times New Roman" w:cs="Times New Roman"/>
            <w:sz w:val="24"/>
            <w:szCs w:val="24"/>
          </w:rPr>
          <w:t>Управляющей организации</w:t>
        </w:r>
        <w:r w:rsidR="00997B85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>сведения об организации, с которой закл</w:t>
      </w:r>
      <w:ins w:id="3494" w:author="Зыков Олег Викторович" w:date="2024-10-17T12:02:00Z">
        <w:r w:rsidR="00997B85">
          <w:rPr>
            <w:rFonts w:ascii="Times New Roman" w:hAnsi="Times New Roman" w:cs="Times New Roman"/>
            <w:sz w:val="24"/>
            <w:szCs w:val="24"/>
          </w:rPr>
          <w:t>ю</w:t>
        </w:r>
      </w:ins>
      <w:del w:id="3495" w:author="Зыков Олег Викторович" w:date="2024-10-17T12:02:00Z">
        <w:r w:rsidRPr="000041A1" w:rsidDel="00997B85">
          <w:rPr>
            <w:rFonts w:ascii="Times New Roman" w:hAnsi="Times New Roman" w:cs="Times New Roman"/>
            <w:sz w:val="24"/>
            <w:szCs w:val="24"/>
          </w:rPr>
          <w:delText>ю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чен договор на проведение строительно-монтажных работ.</w:t>
      </w:r>
    </w:p>
    <w:p w14:paraId="07C25DA7" w14:textId="7E92A16C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496" w:author="Степанова Любовь Борисовна" w:date="2024-10-30T17:18:00Z">
        <w:r w:rsidR="00C904D5">
          <w:rPr>
            <w:rFonts w:ascii="Times New Roman" w:hAnsi="Times New Roman" w:cs="Times New Roman"/>
            <w:sz w:val="24"/>
            <w:szCs w:val="24"/>
          </w:rPr>
          <w:t>0</w:t>
        </w:r>
      </w:ins>
      <w:del w:id="3497" w:author="Степанова Любовь Борисовна" w:date="2024-10-30T17:18:00Z">
        <w:r w:rsidRPr="000041A1" w:rsidDel="00C904D5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.3. Допускается привлекать к выполнению работ только физических/юридических лиц, имеющих специальные разрешения, свидетельства, лицензии, допуски, патенты на работу, регистрацию на территории Российской Федерации согласно действующему законодательству;</w:t>
      </w:r>
    </w:p>
    <w:p w14:paraId="468F74E8" w14:textId="66AF72C2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B2FA1">
        <w:rPr>
          <w:rFonts w:ascii="Times New Roman" w:hAnsi="Times New Roman" w:cs="Times New Roman"/>
          <w:sz w:val="24"/>
          <w:szCs w:val="24"/>
        </w:rPr>
        <w:t>1</w:t>
      </w:r>
      <w:ins w:id="3498" w:author="Степанова Любовь Борисовна" w:date="2024-10-30T17:20:00Z">
        <w:r w:rsidR="00C904D5">
          <w:rPr>
            <w:rFonts w:ascii="Times New Roman" w:hAnsi="Times New Roman" w:cs="Times New Roman"/>
            <w:sz w:val="24"/>
            <w:szCs w:val="24"/>
          </w:rPr>
          <w:t>0</w:t>
        </w:r>
      </w:ins>
      <w:del w:id="3499" w:author="Степанова Любовь Борисовна" w:date="2024-10-30T17:18:00Z">
        <w:r w:rsidRPr="006B2FA1" w:rsidDel="00C904D5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Pr="006B2FA1">
        <w:rPr>
          <w:rFonts w:ascii="Times New Roman" w:hAnsi="Times New Roman" w:cs="Times New Roman"/>
          <w:sz w:val="24"/>
          <w:szCs w:val="24"/>
        </w:rPr>
        <w:t>.4.</w:t>
      </w:r>
      <w:r w:rsidRPr="00EA0DED">
        <w:rPr>
          <w:rFonts w:ascii="Times New Roman" w:hAnsi="Times New Roman" w:cs="Times New Roman"/>
          <w:sz w:val="24"/>
          <w:szCs w:val="24"/>
        </w:rPr>
        <w:t xml:space="preserve"> Проводить электросварочные работы, работы по переоборудованию систем электроснабжения</w:t>
      </w:r>
      <w:r w:rsidRPr="000041A1">
        <w:rPr>
          <w:rFonts w:ascii="Times New Roman" w:hAnsi="Times New Roman" w:cs="Times New Roman"/>
          <w:sz w:val="24"/>
          <w:szCs w:val="24"/>
        </w:rPr>
        <w:t xml:space="preserve">, теплоснабжения, водоснабжения должны исключительно квалифицированные специалисты (имеющие действительные допуски и аттестации, в соответствии с законодательством РФ) специализированной организации, обеспечивая при этом соблюдение мер пожарной безопасности. О проведении электросварочных работ необходимо предварительно уведомить </w:t>
      </w:r>
      <w:del w:id="3500" w:author="Зыков Олег Викторович" w:date="2024-10-17T12:03:00Z">
        <w:r w:rsidRPr="000041A1" w:rsidDel="00997B85">
          <w:rPr>
            <w:rFonts w:ascii="Times New Roman" w:hAnsi="Times New Roman" w:cs="Times New Roman"/>
            <w:sz w:val="24"/>
            <w:szCs w:val="24"/>
          </w:rPr>
          <w:delText>УК</w:delText>
        </w:r>
      </w:del>
      <w:ins w:id="3501" w:author="Зыков Олег Викторович" w:date="2024-10-17T12:03:00Z">
        <w:r w:rsidR="00997B85">
          <w:rPr>
            <w:rFonts w:ascii="Times New Roman" w:hAnsi="Times New Roman" w:cs="Times New Roman"/>
            <w:sz w:val="24"/>
            <w:szCs w:val="24"/>
          </w:rPr>
          <w:t>Управляющую организацию</w:t>
        </w:r>
      </w:ins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0884CCB0" w14:textId="2C17D2ED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B2FA1">
        <w:rPr>
          <w:rFonts w:ascii="Times New Roman" w:hAnsi="Times New Roman" w:cs="Times New Roman"/>
          <w:sz w:val="24"/>
          <w:szCs w:val="24"/>
        </w:rPr>
        <w:t>1</w:t>
      </w:r>
      <w:ins w:id="3502" w:author="Степанова Любовь Борисовна" w:date="2024-10-30T17:20:00Z">
        <w:r w:rsidR="00C904D5">
          <w:rPr>
            <w:rFonts w:ascii="Times New Roman" w:hAnsi="Times New Roman" w:cs="Times New Roman"/>
            <w:sz w:val="24"/>
            <w:szCs w:val="24"/>
          </w:rPr>
          <w:t>0</w:t>
        </w:r>
      </w:ins>
      <w:del w:id="3503" w:author="Степанова Любовь Борисовна" w:date="2024-10-30T17:20:00Z">
        <w:r w:rsidRPr="006B2FA1" w:rsidDel="00C904D5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Pr="006B2FA1">
        <w:rPr>
          <w:rFonts w:ascii="Times New Roman" w:hAnsi="Times New Roman" w:cs="Times New Roman"/>
          <w:sz w:val="24"/>
          <w:szCs w:val="24"/>
        </w:rPr>
        <w:t>.5</w:t>
      </w:r>
      <w:r w:rsidRPr="00EA0DED">
        <w:rPr>
          <w:rFonts w:ascii="Times New Roman" w:hAnsi="Times New Roman" w:cs="Times New Roman"/>
          <w:sz w:val="24"/>
          <w:szCs w:val="24"/>
        </w:rPr>
        <w:t>. До начала ремонтно-строительных работ необходимо:</w:t>
      </w:r>
    </w:p>
    <w:p w14:paraId="69AD3EB2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- Обеспечить Помещение предметами санитарной гигиены, установить подключенные к инженерным сетям раковину и унитаз;</w:t>
      </w:r>
    </w:p>
    <w:p w14:paraId="364B2CCC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lastRenderedPageBreak/>
        <w:t>- При работах с применением «мокрых процессов» - обеспечить защиту от протекания жидкостей на этажи, расположенные ниже.</w:t>
      </w:r>
    </w:p>
    <w:p w14:paraId="7D026ACB" w14:textId="61123AF3" w:rsidR="000041A1" w:rsidRPr="000041A1" w:rsidRDefault="00EA0DED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ins w:id="3504" w:author="Степанова Любовь Борисовна" w:date="2024-10-30T17:20:00Z">
        <w:r w:rsidR="00C904D5">
          <w:rPr>
            <w:rFonts w:ascii="Times New Roman" w:hAnsi="Times New Roman" w:cs="Times New Roman"/>
            <w:sz w:val="24"/>
            <w:szCs w:val="24"/>
          </w:rPr>
          <w:t>0</w:t>
        </w:r>
      </w:ins>
      <w:del w:id="3505" w:author="Степанова Любовь Борисовна" w:date="2024-10-30T17:20:00Z">
        <w:r w:rsidDel="00C904D5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.6. В случае возникновения аварийных ситуаций на системах теплоснабжения и водоснабжения - обеспечить сотрудникам </w:t>
      </w:r>
      <w:del w:id="3506" w:author="Зыков Олег Викторович" w:date="2024-10-17T12:04:00Z">
        <w:r w:rsidR="000041A1" w:rsidRPr="000041A1" w:rsidDel="00997B85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3507" w:author="Зыков Олег Викторович" w:date="2024-10-17T12:04:00Z">
        <w:r w:rsidR="00997B85">
          <w:rPr>
            <w:rFonts w:ascii="Times New Roman" w:hAnsi="Times New Roman" w:cs="Times New Roman"/>
            <w:sz w:val="24"/>
            <w:szCs w:val="24"/>
          </w:rPr>
          <w:t>Управляющей организации</w:t>
        </w:r>
        <w:r w:rsidR="00997B85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>беспрепятственный доступ к запорной арматуре, стоякам и трубопроводам.</w:t>
      </w:r>
    </w:p>
    <w:p w14:paraId="60C7E208" w14:textId="0EA88B53" w:rsidR="000041A1" w:rsidRPr="000041A1" w:rsidRDefault="00EA0DED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ins w:id="3508" w:author="Степанова Любовь Борисовна" w:date="2024-10-30T17:20:00Z">
        <w:r w:rsidR="00C904D5">
          <w:rPr>
            <w:rFonts w:ascii="Times New Roman" w:hAnsi="Times New Roman" w:cs="Times New Roman"/>
            <w:sz w:val="24"/>
            <w:szCs w:val="24"/>
          </w:rPr>
          <w:t>0</w:t>
        </w:r>
      </w:ins>
      <w:del w:id="3509" w:author="Степанова Любовь Борисовна" w:date="2024-10-30T17:20:00Z">
        <w:r w:rsidDel="00C904D5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.7. Установить в санитарно-техническую шахту (место прохода стояков) технический лючок, размеры которого позволяют представителям </w:t>
      </w:r>
      <w:del w:id="3510" w:author="Зыков Олег Викторович" w:date="2024-10-17T12:04:00Z">
        <w:r w:rsidR="000041A1" w:rsidRPr="000041A1" w:rsidDel="00997B85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3511" w:author="Зыков Олег Викторович" w:date="2024-10-17T12:04:00Z">
        <w:r w:rsidR="00997B85">
          <w:rPr>
            <w:rFonts w:ascii="Times New Roman" w:hAnsi="Times New Roman" w:cs="Times New Roman"/>
            <w:sz w:val="24"/>
            <w:szCs w:val="24"/>
          </w:rPr>
          <w:t>Управляющей организации</w:t>
        </w:r>
        <w:r w:rsidR="00997B85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>свободно производить работы на трубопроводах и снимать показания приборов учета воды.</w:t>
      </w:r>
    </w:p>
    <w:p w14:paraId="6F374982" w14:textId="608B0B20" w:rsidR="000041A1" w:rsidRDefault="000041A1" w:rsidP="001F77A0">
      <w:pPr>
        <w:spacing w:after="0"/>
        <w:ind w:firstLine="567"/>
        <w:jc w:val="both"/>
        <w:rPr>
          <w:ins w:id="3512" w:author="Степанова Любовь Борисовна" w:date="2024-10-30T19:03:00Z"/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513" w:author="Степанова Любовь Борисовна" w:date="2024-10-30T17:20:00Z">
        <w:r w:rsidR="00C904D5">
          <w:rPr>
            <w:rFonts w:ascii="Times New Roman" w:hAnsi="Times New Roman" w:cs="Times New Roman"/>
            <w:sz w:val="24"/>
            <w:szCs w:val="24"/>
          </w:rPr>
          <w:t>0</w:t>
        </w:r>
      </w:ins>
      <w:del w:id="3514" w:author="Степанова Любовь Борисовна" w:date="2024-10-30T17:20:00Z">
        <w:r w:rsidR="00EA0DED" w:rsidDel="00C904D5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.8. По окончании переустройства и (или) перепланировки, внести соответствующие изменения в техническую документацию Помещения. Для этого необходимо обратиться в компетентный орган, осуществляющий техническую инвентаризацию объектов недвижимого имущества. Копии выданных таким органом технических документов необходимо передать в Управляющую </w:t>
      </w:r>
      <w:del w:id="3515" w:author="Зыков Олег Викторович" w:date="2024-10-17T12:05:00Z">
        <w:r w:rsidRPr="000041A1" w:rsidDel="00997B85">
          <w:rPr>
            <w:rFonts w:ascii="Times New Roman" w:hAnsi="Times New Roman" w:cs="Times New Roman"/>
            <w:sz w:val="24"/>
            <w:szCs w:val="24"/>
          </w:rPr>
          <w:delText>компанию</w:delText>
        </w:r>
      </w:del>
      <w:ins w:id="3516" w:author="Зыков Олег Викторович" w:date="2024-10-17T12:05:00Z">
        <w:r w:rsidR="00997B85">
          <w:rPr>
            <w:rFonts w:ascii="Times New Roman" w:hAnsi="Times New Roman" w:cs="Times New Roman"/>
            <w:sz w:val="24"/>
            <w:szCs w:val="24"/>
          </w:rPr>
          <w:t>организацию</w:t>
        </w:r>
      </w:ins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55C31371" w14:textId="2552654A" w:rsidR="00FE6AB3" w:rsidRPr="00FE6AB3" w:rsidRDefault="00FE6AB3" w:rsidP="00FE6AB3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3517" w:author="Степанова Любовь Борисовна" w:date="2024-10-30T19:04:00Z"/>
          <w:rFonts w:ascii="Times New Roman" w:hAnsi="Times New Roman" w:cs="Times New Roman"/>
          <w:color w:val="000000"/>
          <w:sz w:val="24"/>
          <w:szCs w:val="24"/>
          <w:rPrChange w:id="3518" w:author="Степанова Любовь Борисовна" w:date="2024-10-30T19:04:00Z">
            <w:rPr>
              <w:ins w:id="3519" w:author="Степанова Любовь Борисовна" w:date="2024-10-30T19:04:00Z"/>
              <w:rFonts w:ascii="Times New Roman" w:hAnsi="Times New Roman" w:cs="Times New Roman"/>
              <w:color w:val="000000"/>
              <w:sz w:val="24"/>
              <w:szCs w:val="24"/>
              <w:highlight w:val="yellow"/>
            </w:rPr>
          </w:rPrChange>
        </w:rPr>
      </w:pPr>
      <w:ins w:id="3520" w:author="Степанова Любовь Борисовна" w:date="2024-10-30T19:04:00Z">
        <w:r>
          <w:rPr>
            <w:rFonts w:ascii="Times New Roman" w:hAnsi="Times New Roman" w:cs="Times New Roman"/>
            <w:color w:val="000000"/>
            <w:sz w:val="24"/>
            <w:szCs w:val="24"/>
          </w:rPr>
          <w:t>10.9.</w:t>
        </w:r>
        <w:commentRangeStart w:id="3521"/>
        <w:r w:rsidRPr="00FE6AB3">
          <w:rPr>
            <w:rFonts w:ascii="Times New Roman" w:hAnsi="Times New Roman" w:cs="Times New Roman"/>
            <w:color w:val="000000"/>
            <w:sz w:val="24"/>
            <w:szCs w:val="24"/>
            <w:rPrChange w:id="3522" w:author="Степанова Любовь Борисовна" w:date="2024-10-30T19:04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 Строительные и ремонтные работы, создающие повышенный шум разрешено проводить с 09.00 до 19.00 в будние дни, в субботу. Тихий час – ежедневно с 13:00 до 15:00 ч. </w:t>
        </w:r>
        <w:commentRangeEnd w:id="3521"/>
        <w:r w:rsidRPr="00FE6AB3">
          <w:rPr>
            <w:rStyle w:val="af1"/>
            <w:rPrChange w:id="3523" w:author="Степанова Любовь Борисовна" w:date="2024-10-30T19:04:00Z">
              <w:rPr>
                <w:rStyle w:val="af1"/>
                <w:highlight w:val="yellow"/>
              </w:rPr>
            </w:rPrChange>
          </w:rPr>
          <w:commentReference w:id="3521"/>
        </w:r>
        <w:r w:rsidRPr="00FE6AB3">
          <w:rPr>
            <w:rFonts w:ascii="Times New Roman" w:hAnsi="Times New Roman" w:cs="Times New Roman"/>
            <w:color w:val="000000"/>
            <w:sz w:val="24"/>
            <w:szCs w:val="24"/>
            <w:rPrChange w:id="3524" w:author="Степанова Любовь Борисовна" w:date="2024-10-30T19:04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Данные работы запрещено проводить в воскресенье и в </w:t>
        </w:r>
        <w:commentRangeStart w:id="3525"/>
        <w:r w:rsidRPr="00FE6AB3">
          <w:rPr>
            <w:rFonts w:ascii="Times New Roman" w:hAnsi="Times New Roman" w:cs="Times New Roman"/>
            <w:color w:val="000000"/>
            <w:sz w:val="24"/>
            <w:szCs w:val="24"/>
            <w:rPrChange w:id="3526" w:author="Степанова Любовь Борисовна" w:date="2024-10-30T19:04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праздничные</w:t>
        </w:r>
        <w:commentRangeEnd w:id="3525"/>
        <w:r w:rsidRPr="00FE6AB3">
          <w:rPr>
            <w:rStyle w:val="af1"/>
            <w:rPrChange w:id="3527" w:author="Степанова Любовь Борисовна" w:date="2024-10-30T19:04:00Z">
              <w:rPr>
                <w:rStyle w:val="af1"/>
                <w:highlight w:val="yellow"/>
              </w:rPr>
            </w:rPrChange>
          </w:rPr>
          <w:commentReference w:id="3525"/>
        </w:r>
        <w:r w:rsidRPr="00FE6AB3">
          <w:rPr>
            <w:rFonts w:ascii="Times New Roman" w:hAnsi="Times New Roman" w:cs="Times New Roman"/>
            <w:color w:val="000000"/>
            <w:sz w:val="24"/>
            <w:szCs w:val="24"/>
            <w:rPrChange w:id="3528" w:author="Степанова Любовь Борисовна" w:date="2024-10-30T19:04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 дни.</w:t>
        </w:r>
      </w:ins>
    </w:p>
    <w:p w14:paraId="37CDB5F6" w14:textId="73717812" w:rsidR="00FE6AB3" w:rsidRPr="00FE6AB3" w:rsidRDefault="00A35A6F" w:rsidP="00FE6AB3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3529" w:author="Степанова Любовь Борисовна" w:date="2024-10-30T19:04:00Z"/>
          <w:rFonts w:ascii="Times New Roman" w:hAnsi="Times New Roman" w:cs="Times New Roman"/>
          <w:color w:val="000000"/>
          <w:sz w:val="24"/>
          <w:szCs w:val="24"/>
          <w:rPrChange w:id="3530" w:author="Степанова Любовь Борисовна" w:date="2024-10-30T19:04:00Z">
            <w:rPr>
              <w:ins w:id="3531" w:author="Степанова Любовь Борисовна" w:date="2024-10-30T19:04:00Z"/>
              <w:rFonts w:ascii="Times New Roman" w:hAnsi="Times New Roman" w:cs="Times New Roman"/>
              <w:color w:val="000000"/>
              <w:sz w:val="24"/>
              <w:szCs w:val="24"/>
              <w:highlight w:val="yellow"/>
            </w:rPr>
          </w:rPrChange>
        </w:rPr>
      </w:pPr>
      <w:ins w:id="3532" w:author="Степанова Любовь Борисовна" w:date="2024-10-30T19:04:00Z">
        <w:r>
          <w:rPr>
            <w:rFonts w:ascii="Times New Roman" w:hAnsi="Times New Roman" w:cs="Times New Roman"/>
            <w:color w:val="000000"/>
            <w:sz w:val="24"/>
            <w:szCs w:val="24"/>
          </w:rPr>
          <w:t>10.10.</w:t>
        </w:r>
        <w:r w:rsidR="00FE6AB3" w:rsidRPr="00FE6AB3">
          <w:rPr>
            <w:rFonts w:ascii="Times New Roman" w:hAnsi="Times New Roman" w:cs="Times New Roman"/>
            <w:color w:val="000000"/>
            <w:sz w:val="24"/>
            <w:szCs w:val="24"/>
            <w:rPrChange w:id="3533" w:author="Степанова Любовь Борисовна" w:date="2024-10-30T19:04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 Спуск строительных отходов и мусора осуществляется строго в специальной упаковке, не допускающей загрязнения помещений общего пользования и территории, повреждение поверхностей конструктивных элементов помещений общего пользования. Запрещается складирование мусора и строительных отходов на территории Комплекса вне специально отведённых мест. </w:t>
        </w:r>
      </w:ins>
    </w:p>
    <w:p w14:paraId="69CA6506" w14:textId="3D595585" w:rsidR="00FE6AB3" w:rsidRPr="00FE6AB3" w:rsidRDefault="00A35A6F" w:rsidP="00FE6AB3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3534" w:author="Степанова Любовь Борисовна" w:date="2024-10-30T19:04:00Z"/>
          <w:rFonts w:ascii="Times New Roman" w:hAnsi="Times New Roman" w:cs="Times New Roman"/>
          <w:color w:val="000000"/>
          <w:sz w:val="24"/>
          <w:szCs w:val="24"/>
          <w:rPrChange w:id="3535" w:author="Степанова Любовь Борисовна" w:date="2024-10-30T19:04:00Z">
            <w:rPr>
              <w:ins w:id="3536" w:author="Степанова Любовь Борисовна" w:date="2024-10-30T19:04:00Z"/>
              <w:rFonts w:ascii="Times New Roman" w:hAnsi="Times New Roman" w:cs="Times New Roman"/>
              <w:color w:val="000000"/>
              <w:sz w:val="24"/>
              <w:szCs w:val="24"/>
              <w:highlight w:val="yellow"/>
            </w:rPr>
          </w:rPrChange>
        </w:rPr>
      </w:pPr>
      <w:ins w:id="3537" w:author="Степанова Любовь Борисовна" w:date="2024-10-30T19:05:00Z">
        <w:r>
          <w:rPr>
            <w:rFonts w:ascii="Times New Roman" w:hAnsi="Times New Roman" w:cs="Times New Roman"/>
            <w:color w:val="000000"/>
            <w:sz w:val="24"/>
            <w:szCs w:val="24"/>
          </w:rPr>
          <w:t>10.11.</w:t>
        </w:r>
      </w:ins>
      <w:ins w:id="3538" w:author="Степанова Любовь Борисовна" w:date="2024-10-30T19:04:00Z">
        <w:r w:rsidR="00FE6AB3" w:rsidRPr="00FE6AB3">
          <w:rPr>
            <w:rFonts w:ascii="Times New Roman" w:hAnsi="Times New Roman" w:cs="Times New Roman"/>
            <w:color w:val="000000"/>
            <w:sz w:val="24"/>
            <w:szCs w:val="24"/>
            <w:rPrChange w:id="3539" w:author="Степанова Любовь Борисовна" w:date="2024-10-30T19:04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 При осуществлении подъема материалов и оборудования к помещению и спуска строительных отходов и мусора по лестнице Собственник обязан обеспечить беспрепятственный и безопасный проход по лестнице других Собственников/Пользователей. </w:t>
        </w:r>
      </w:ins>
    </w:p>
    <w:p w14:paraId="14927C09" w14:textId="02D00A19" w:rsidR="00FE6AB3" w:rsidRPr="00FE6AB3" w:rsidRDefault="00A35A6F" w:rsidP="00FE6AB3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3540" w:author="Степанова Любовь Борисовна" w:date="2024-10-30T19:04:00Z"/>
          <w:rFonts w:ascii="Times New Roman" w:hAnsi="Times New Roman" w:cs="Times New Roman"/>
          <w:color w:val="000000"/>
          <w:sz w:val="24"/>
          <w:szCs w:val="24"/>
          <w:rPrChange w:id="3541" w:author="Степанова Любовь Борисовна" w:date="2024-10-30T19:04:00Z">
            <w:rPr>
              <w:ins w:id="3542" w:author="Степанова Любовь Борисовна" w:date="2024-10-30T19:04:00Z"/>
              <w:rFonts w:ascii="Times New Roman" w:hAnsi="Times New Roman" w:cs="Times New Roman"/>
              <w:color w:val="000000"/>
              <w:sz w:val="24"/>
              <w:szCs w:val="24"/>
              <w:highlight w:val="yellow"/>
            </w:rPr>
          </w:rPrChange>
        </w:rPr>
      </w:pPr>
      <w:ins w:id="3543" w:author="Степанова Любовь Борисовна" w:date="2024-10-30T19:05:00Z">
        <w:r>
          <w:rPr>
            <w:rFonts w:ascii="Times New Roman" w:hAnsi="Times New Roman" w:cs="Times New Roman"/>
            <w:color w:val="000000"/>
            <w:sz w:val="24"/>
            <w:szCs w:val="24"/>
          </w:rPr>
          <w:t>10.12.</w:t>
        </w:r>
      </w:ins>
      <w:ins w:id="3544" w:author="Степанова Любовь Борисовна" w:date="2024-10-30T19:04:00Z">
        <w:r w:rsidR="00FE6AB3" w:rsidRPr="00FE6AB3">
          <w:rPr>
            <w:rFonts w:ascii="Times New Roman" w:hAnsi="Times New Roman" w:cs="Times New Roman"/>
            <w:color w:val="000000"/>
            <w:sz w:val="24"/>
            <w:szCs w:val="24"/>
            <w:rPrChange w:id="3545" w:author="Степанова Любовь Борисовна" w:date="2024-10-30T19:04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 В случае необходимости перемещения грузов, способных нанести повреждения поверхностям помещений общего пользования (полы, стены, в т.ч. покрытия пола и стен лифта), эти поверхности предварительно должны быть защищены Собственником (Пользователем) вспомогательными материалами (ДВП, картон, фанера и т.п.). </w:t>
        </w:r>
      </w:ins>
    </w:p>
    <w:p w14:paraId="52AD2B7A" w14:textId="3B56EBF0" w:rsidR="00FE6AB3" w:rsidRPr="00FE6AB3" w:rsidRDefault="00A35A6F" w:rsidP="00FE6AB3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3546" w:author="Степанова Любовь Борисовна" w:date="2024-10-30T19:04:00Z"/>
          <w:rFonts w:ascii="Times New Roman" w:hAnsi="Times New Roman" w:cs="Times New Roman"/>
          <w:color w:val="000000"/>
          <w:sz w:val="24"/>
          <w:szCs w:val="24"/>
          <w:rPrChange w:id="3547" w:author="Степанова Любовь Борисовна" w:date="2024-10-30T19:04:00Z">
            <w:rPr>
              <w:ins w:id="3548" w:author="Степанова Любовь Борисовна" w:date="2024-10-30T19:04:00Z"/>
              <w:rFonts w:ascii="Times New Roman" w:hAnsi="Times New Roman" w:cs="Times New Roman"/>
              <w:color w:val="000000"/>
              <w:sz w:val="24"/>
              <w:szCs w:val="24"/>
              <w:highlight w:val="yellow"/>
            </w:rPr>
          </w:rPrChange>
        </w:rPr>
      </w:pPr>
      <w:ins w:id="3549" w:author="Степанова Любовь Борисовна" w:date="2024-10-30T19:05:00Z">
        <w:r>
          <w:rPr>
            <w:rFonts w:ascii="Times New Roman" w:hAnsi="Times New Roman" w:cs="Times New Roman"/>
            <w:color w:val="000000"/>
            <w:sz w:val="24"/>
            <w:szCs w:val="24"/>
          </w:rPr>
          <w:t>10.13.</w:t>
        </w:r>
      </w:ins>
      <w:ins w:id="3550" w:author="Степанова Любовь Борисовна" w:date="2024-10-30T19:04:00Z">
        <w:r w:rsidR="00FE6AB3" w:rsidRPr="00FE6AB3">
          <w:rPr>
            <w:rFonts w:ascii="Times New Roman" w:hAnsi="Times New Roman" w:cs="Times New Roman"/>
            <w:color w:val="000000"/>
            <w:sz w:val="24"/>
            <w:szCs w:val="24"/>
            <w:rPrChange w:id="3551" w:author="Степанова Любовь Борисовна" w:date="2024-10-30T19:04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 После окончания подъема материалов и оборудования, а также спуска помещений общего пользования и лифта строительных отходов и мусора, Собственник (Пользователь) обязан в течение 30 минут произвести уборку помещений общего пользования и лифта (очистить от мусора). </w:t>
        </w:r>
      </w:ins>
    </w:p>
    <w:p w14:paraId="5136B82B" w14:textId="14682A80" w:rsidR="00FE6AB3" w:rsidRPr="000041A1" w:rsidDel="00A35A6F" w:rsidRDefault="00FE6AB3" w:rsidP="001F77A0">
      <w:pPr>
        <w:spacing w:after="0"/>
        <w:ind w:firstLine="567"/>
        <w:jc w:val="both"/>
        <w:rPr>
          <w:del w:id="3552" w:author="Степанова Любовь Борисовна" w:date="2024-10-30T19:05:00Z"/>
          <w:rFonts w:ascii="Times New Roman" w:hAnsi="Times New Roman" w:cs="Times New Roman"/>
          <w:sz w:val="24"/>
          <w:szCs w:val="24"/>
        </w:rPr>
      </w:pPr>
    </w:p>
    <w:p w14:paraId="370C030D" w14:textId="67CCC8E5" w:rsidR="000041A1" w:rsidRPr="000041A1" w:rsidRDefault="00A35A6F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3553" w:author="Степанова Любовь Борисовна" w:date="2024-10-30T19:06:00Z">
        <w:r>
          <w:rPr>
            <w:rFonts w:ascii="Times New Roman" w:hAnsi="Times New Roman" w:cs="Times New Roman"/>
            <w:sz w:val="24"/>
            <w:szCs w:val="24"/>
          </w:rPr>
          <w:t xml:space="preserve">10.14. 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 xml:space="preserve">Правила пожарной безопасности, Правила техники безопасности, требования настоящих Правил должны соблюдаться всеми лицами, осуществляющими строительно-отделочные работы в Помещении. </w:t>
      </w:r>
      <w:ins w:id="3554" w:author="Зыков Олег Викторович" w:date="2024-10-17T12:06:00Z">
        <w:r w:rsidR="00997B85">
          <w:rPr>
            <w:rFonts w:ascii="Times New Roman" w:hAnsi="Times New Roman" w:cs="Times New Roman"/>
            <w:sz w:val="24"/>
            <w:szCs w:val="24"/>
          </w:rPr>
          <w:t>С</w:t>
        </w:r>
      </w:ins>
      <w:del w:id="3555" w:author="Зыков Олег Викторович" w:date="2024-10-17T12:06:00Z">
        <w:r w:rsidR="000041A1" w:rsidRPr="000041A1" w:rsidDel="00997B85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обственник несет ответственность за соблюдение всех перечисленных правил своими работниками — включая возможный материальный ущерб, причинённый третьим лицам и зданию и явившийся следствием данных работ.</w:t>
      </w:r>
    </w:p>
    <w:p w14:paraId="62DDE941" w14:textId="40FE30C5" w:rsidR="000041A1" w:rsidRPr="006B2FA1" w:rsidRDefault="000041A1" w:rsidP="001F77A0">
      <w:pPr>
        <w:keepNext/>
        <w:keepLines/>
        <w:spacing w:after="0"/>
        <w:ind w:firstLine="567"/>
        <w:jc w:val="both"/>
        <w:outlineLvl w:val="2"/>
        <w:rPr>
          <w:rFonts w:ascii="Times New Roman" w:eastAsiaTheme="majorEastAsia" w:hAnsi="Times New Roman" w:cs="Times New Roman"/>
          <w:sz w:val="24"/>
          <w:szCs w:val="24"/>
        </w:rPr>
      </w:pPr>
      <w:r w:rsidRPr="006B2FA1">
        <w:rPr>
          <w:rFonts w:ascii="Times New Roman" w:eastAsiaTheme="majorEastAsia" w:hAnsi="Times New Roman" w:cs="Times New Roman"/>
          <w:sz w:val="24"/>
          <w:szCs w:val="24"/>
        </w:rPr>
        <w:t>1</w:t>
      </w:r>
      <w:ins w:id="3556" w:author="Степанова Любовь Борисовна" w:date="2024-10-30T17:20:00Z">
        <w:r w:rsidR="00C904D5">
          <w:rPr>
            <w:rFonts w:ascii="Times New Roman" w:eastAsiaTheme="majorEastAsia" w:hAnsi="Times New Roman" w:cs="Times New Roman"/>
            <w:sz w:val="24"/>
            <w:szCs w:val="24"/>
          </w:rPr>
          <w:t>0</w:t>
        </w:r>
      </w:ins>
      <w:del w:id="3557" w:author="Степанова Любовь Борисовна" w:date="2024-10-30T17:20:00Z">
        <w:r w:rsidR="00EA0DED" w:rsidRPr="006B2FA1" w:rsidDel="00C904D5">
          <w:rPr>
            <w:rFonts w:ascii="Times New Roman" w:eastAsiaTheme="majorEastAsia" w:hAnsi="Times New Roman" w:cs="Times New Roman"/>
            <w:sz w:val="24"/>
            <w:szCs w:val="24"/>
          </w:rPr>
          <w:delText>5</w:delText>
        </w:r>
      </w:del>
      <w:r w:rsidRPr="006B2FA1">
        <w:rPr>
          <w:rFonts w:ascii="Times New Roman" w:eastAsiaTheme="majorEastAsia" w:hAnsi="Times New Roman" w:cs="Times New Roman"/>
          <w:sz w:val="24"/>
          <w:szCs w:val="24"/>
        </w:rPr>
        <w:t>.</w:t>
      </w:r>
      <w:ins w:id="3558" w:author="Степанова Любовь Борисовна" w:date="2024-10-30T19:06:00Z">
        <w:r w:rsidR="00A35A6F">
          <w:rPr>
            <w:rFonts w:ascii="Times New Roman" w:eastAsiaTheme="majorEastAsia" w:hAnsi="Times New Roman" w:cs="Times New Roman"/>
            <w:sz w:val="24"/>
            <w:szCs w:val="24"/>
          </w:rPr>
          <w:t>15</w:t>
        </w:r>
      </w:ins>
      <w:del w:id="3559" w:author="Степанова Любовь Борисовна" w:date="2024-10-30T19:06:00Z">
        <w:r w:rsidRPr="006B2FA1" w:rsidDel="00A35A6F">
          <w:rPr>
            <w:rFonts w:ascii="Times New Roman" w:eastAsiaTheme="majorEastAsia" w:hAnsi="Times New Roman" w:cs="Times New Roman"/>
            <w:sz w:val="24"/>
            <w:szCs w:val="24"/>
          </w:rPr>
          <w:delText>9</w:delText>
        </w:r>
      </w:del>
      <w:r w:rsidRPr="006B2FA1">
        <w:rPr>
          <w:rFonts w:ascii="Times New Roman" w:eastAsiaTheme="majorEastAsia" w:hAnsi="Times New Roman" w:cs="Times New Roman"/>
          <w:sz w:val="24"/>
          <w:szCs w:val="24"/>
        </w:rPr>
        <w:t>. Собственнику запрещается:</w:t>
      </w:r>
    </w:p>
    <w:p w14:paraId="764A5327" w14:textId="0FA66D66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Выполнять работы без согласования с </w:t>
      </w:r>
      <w:del w:id="3560" w:author="Зыков Олег Викторович" w:date="2024-10-17T12:06:00Z">
        <w:r w:rsidRPr="000041A1" w:rsidDel="00997B85">
          <w:rPr>
            <w:rFonts w:ascii="Times New Roman" w:hAnsi="Times New Roman" w:cs="Times New Roman"/>
            <w:sz w:val="24"/>
            <w:szCs w:val="24"/>
          </w:rPr>
          <w:delText>УК</w:delText>
        </w:r>
      </w:del>
      <w:ins w:id="3561" w:author="Зыков Олег Викторович" w:date="2024-10-17T12:06:00Z">
        <w:r w:rsidR="00997B85">
          <w:rPr>
            <w:rFonts w:ascii="Times New Roman" w:hAnsi="Times New Roman" w:cs="Times New Roman"/>
            <w:sz w:val="24"/>
            <w:szCs w:val="24"/>
          </w:rPr>
          <w:t>Управляющей организацией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. В том числе, необходимо предоставить в </w:t>
      </w:r>
      <w:del w:id="3562" w:author="Зыков Олег Викторович" w:date="2024-10-17T12:07:00Z">
        <w:r w:rsidRPr="000041A1" w:rsidDel="00997B85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3563" w:author="Зыков Олег Викторович" w:date="2024-10-17T12:07:00Z">
        <w:r w:rsidR="00997B85">
          <w:rPr>
            <w:rFonts w:ascii="Times New Roman" w:hAnsi="Times New Roman" w:cs="Times New Roman"/>
            <w:sz w:val="24"/>
            <w:szCs w:val="24"/>
          </w:rPr>
          <w:t>Управляющую организацию</w:t>
        </w:r>
        <w:r w:rsidR="00997B85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>документ</w:t>
      </w:r>
      <w:ins w:id="3564" w:author="Зыков Олег Викторович" w:date="2024-10-17T12:08:00Z">
        <w:r w:rsidR="00997B85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997B85" w:rsidRPr="006B3029">
          <w:rPr>
            <w:rFonts w:ascii="Times New Roman" w:hAnsi="Times New Roman" w:cs="Times New Roman"/>
            <w:sz w:val="24"/>
            <w:szCs w:val="24"/>
          </w:rPr>
          <w:t>(</w:t>
        </w:r>
      </w:ins>
      <w:del w:id="3565" w:author="Зыков Олег Викторович" w:date="2024-10-17T12:08:00Z">
        <w:r w:rsidRPr="006B3029" w:rsidDel="00997B85">
          <w:rPr>
            <w:rFonts w:ascii="Times New Roman" w:hAnsi="Times New Roman" w:cs="Times New Roman"/>
            <w:sz w:val="24"/>
            <w:szCs w:val="24"/>
          </w:rPr>
          <w:delText xml:space="preserve"> (</w:delText>
        </w:r>
      </w:del>
      <w:r w:rsidRPr="006B3029">
        <w:rPr>
          <w:rFonts w:ascii="Times New Roman" w:hAnsi="Times New Roman" w:cs="Times New Roman"/>
          <w:sz w:val="24"/>
          <w:szCs w:val="24"/>
        </w:rPr>
        <w:t>Решение</w:t>
      </w:r>
      <w:ins w:id="3566" w:author="Зыков Олег Викторович" w:date="2024-10-17T12:08:00Z">
        <w:r w:rsidR="00997B85">
          <w:rPr>
            <w:rFonts w:ascii="Times New Roman" w:hAnsi="Times New Roman" w:cs="Times New Roman"/>
            <w:sz w:val="24"/>
            <w:szCs w:val="24"/>
          </w:rPr>
          <w:t xml:space="preserve">) </w:t>
        </w:r>
      </w:ins>
      <w:del w:id="3567" w:author="Зыков Олег Викторович" w:date="2024-10-17T12:08:00Z">
        <w:r w:rsidRPr="000041A1" w:rsidDel="00997B85">
          <w:rPr>
            <w:rFonts w:ascii="Times New Roman" w:hAnsi="Times New Roman" w:cs="Times New Roman"/>
            <w:sz w:val="24"/>
            <w:szCs w:val="24"/>
          </w:rPr>
          <w:delText xml:space="preserve">) 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о согласовании проведения переустройства или перепланировки, выданное в установленном порядке органом исполнительной власти местного самоуправления;</w:t>
      </w:r>
    </w:p>
    <w:p w14:paraId="1C64F8A1" w14:textId="57DC07D7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Поручать выполнение работ не обученному и не аттестованному персоналу</w:t>
      </w:r>
      <w:ins w:id="3568" w:author="Зыков Олег Викторович" w:date="2024-10-17T12:09:00Z">
        <w:r w:rsidR="00997B85">
          <w:rPr>
            <w:rFonts w:ascii="Times New Roman" w:hAnsi="Times New Roman" w:cs="Times New Roman"/>
            <w:sz w:val="24"/>
            <w:szCs w:val="24"/>
          </w:rPr>
          <w:t>,</w:t>
        </w:r>
      </w:ins>
      <w:del w:id="3569" w:author="Зыков Олег Викторович" w:date="2024-10-17T12:09:00Z">
        <w:r w:rsidRPr="000041A1" w:rsidDel="00997B85">
          <w:rPr>
            <w:rFonts w:ascii="Times New Roman" w:hAnsi="Times New Roman" w:cs="Times New Roman"/>
            <w:sz w:val="24"/>
            <w:szCs w:val="24"/>
          </w:rPr>
          <w:delText>;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привлекать организации, не имеющие соответствующих разрешений;</w:t>
      </w:r>
    </w:p>
    <w:p w14:paraId="68A2FCE5" w14:textId="77777777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Увеличивать площадь помещений санузлов и ванных комнат за счёт жилых и вспомогательных помещений квартиры;</w:t>
      </w:r>
    </w:p>
    <w:p w14:paraId="4FCCD72D" w14:textId="77777777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Присоединять к квартире площади квартирного холла и прочие помещения, относящиеся к общедомовой собственности - в том числе путем ограждения и установки дверных блоков;</w:t>
      </w:r>
    </w:p>
    <w:p w14:paraId="0067A81A" w14:textId="77777777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Изменять конфигурацию, размеры и цвет оконных проёмов; </w:t>
      </w:r>
    </w:p>
    <w:p w14:paraId="23A89D40" w14:textId="77777777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lastRenderedPageBreak/>
        <w:t xml:space="preserve"> Переделывать вентиляционные шахты, изменять и (или) перекрывать сечения вентиляционных каналов; нарушать тепловой контур помещения (здания), вносить изменения в балансировку системы вентиляции;</w:t>
      </w:r>
    </w:p>
    <w:p w14:paraId="16A575BF" w14:textId="5A1E404E" w:rsid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ins w:id="3570" w:author="Степанова Любовь Борисовна" w:date="2024-10-30T19:02:00Z"/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Устанавливать принудительные вытяжные вентиляторы (кухня, санузлы, гардеробные и т.</w:t>
      </w:r>
      <w:del w:id="3571" w:author="Зыков Олег Викторович" w:date="2024-10-17T12:10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п.);</w:t>
      </w:r>
    </w:p>
    <w:p w14:paraId="5595D6E9" w14:textId="394C033C" w:rsidR="00FE6AB3" w:rsidRDefault="00FE6AB3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ins w:id="3572" w:author="Степанова Любовь Борисовна" w:date="2024-10-30T18:59:00Z"/>
          <w:rFonts w:ascii="Times New Roman" w:hAnsi="Times New Roman" w:cs="Times New Roman"/>
          <w:sz w:val="24"/>
          <w:szCs w:val="24"/>
        </w:rPr>
      </w:pPr>
      <w:ins w:id="3573" w:author="Степанова Любовь Борисовна" w:date="2024-10-30T19:02:00Z">
        <w:r w:rsidRPr="00AE764E">
          <w:rPr>
            <w:rFonts w:ascii="Times New Roman" w:hAnsi="Times New Roman" w:cs="Times New Roman"/>
            <w:color w:val="000000"/>
            <w:sz w:val="24"/>
            <w:szCs w:val="24"/>
          </w:rPr>
          <w:t>Демонт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>ировать</w:t>
        </w:r>
        <w:r w:rsidRPr="00AE764E">
          <w:rPr>
            <w:rFonts w:ascii="Times New Roman" w:hAnsi="Times New Roman" w:cs="Times New Roman"/>
            <w:color w:val="000000"/>
            <w:sz w:val="24"/>
            <w:szCs w:val="24"/>
          </w:rPr>
          <w:t>, перенос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>ить</w:t>
        </w:r>
        <w:r w:rsidRPr="00AE764E">
          <w:rPr>
            <w:rFonts w:ascii="Times New Roman" w:hAnsi="Times New Roman" w:cs="Times New Roman"/>
            <w:color w:val="000000"/>
            <w:sz w:val="24"/>
            <w:szCs w:val="24"/>
          </w:rPr>
          <w:t xml:space="preserve"> из проектного положения и отключ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>ать</w:t>
        </w:r>
        <w:r w:rsidRPr="00AE764E">
          <w:rPr>
            <w:rFonts w:ascii="Times New Roman" w:hAnsi="Times New Roman" w:cs="Times New Roman"/>
            <w:color w:val="000000"/>
            <w:sz w:val="24"/>
            <w:szCs w:val="24"/>
          </w:rPr>
          <w:t xml:space="preserve"> датчик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и </w:t>
        </w:r>
        <w:r w:rsidRPr="00AE764E">
          <w:rPr>
            <w:rFonts w:ascii="Times New Roman" w:hAnsi="Times New Roman" w:cs="Times New Roman"/>
            <w:color w:val="000000"/>
            <w:sz w:val="24"/>
            <w:szCs w:val="24"/>
          </w:rPr>
          <w:t>пожарной сигнализации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</w:p>
    <w:p w14:paraId="13ABDD27" w14:textId="30378AAD" w:rsidR="00FE6AB3" w:rsidRPr="000041A1" w:rsidDel="00FE6AB3" w:rsidRDefault="00FE6AB3" w:rsidP="00FE6AB3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del w:id="3574" w:author="Степанова Любовь Борисовна" w:date="2024-10-30T18:59:00Z"/>
          <w:rFonts w:ascii="Times New Roman" w:hAnsi="Times New Roman" w:cs="Times New Roman"/>
          <w:sz w:val="24"/>
          <w:szCs w:val="24"/>
        </w:rPr>
      </w:pPr>
      <w:ins w:id="3575" w:author="Степанова Любовь Борисовна" w:date="2024-10-30T18:59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1641EB19" w14:textId="0A66EEA5" w:rsidR="00FE6AB3" w:rsidRPr="00FE6AB3" w:rsidRDefault="000041A1" w:rsidP="00FE6AB3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ins w:id="3576" w:author="Степанова Любовь Борисовна" w:date="2024-10-30T18:58:00Z"/>
          <w:rFonts w:ascii="Times New Roman" w:hAnsi="Times New Roman" w:cs="Times New Roman"/>
          <w:sz w:val="24"/>
          <w:szCs w:val="24"/>
          <w:rPrChange w:id="3577" w:author="Степанова Любовь Борисовна" w:date="2024-10-30T18:59:00Z">
            <w:rPr>
              <w:ins w:id="3578" w:author="Степанова Любовь Борисовна" w:date="2024-10-30T18:58:00Z"/>
            </w:rPr>
          </w:rPrChange>
        </w:rPr>
        <w:pPrChange w:id="3579" w:author="Степанова Любовь Борисовна" w:date="2024-10-30T18:59:00Z">
          <w:pPr>
            <w:pStyle w:val="af9"/>
            <w:numPr>
              <w:numId w:val="96"/>
            </w:numPr>
            <w:ind w:left="720" w:hanging="360"/>
          </w:pPr>
        </w:pPrChange>
      </w:pPr>
      <w:del w:id="3580" w:author="Степанова Любовь Борисовна" w:date="2024-10-30T18:59:00Z">
        <w:r w:rsidRPr="000041A1" w:rsidDel="00FE6AB3">
          <w:rPr>
            <w:rFonts w:ascii="Times New Roman" w:hAnsi="Times New Roman" w:cs="Times New Roman"/>
            <w:sz w:val="24"/>
            <w:szCs w:val="24"/>
          </w:rPr>
          <w:delText xml:space="preserve"> Увеличивать количество приборов отопления либо количество секций отдельных приборов отопления; </w:delText>
        </w:r>
      </w:del>
      <w:ins w:id="3581" w:author="Степанова Любовь Борисовна" w:date="2024-10-30T18:58:00Z">
        <w:r w:rsidR="00FE6AB3" w:rsidRPr="00FE6AB3">
          <w:rPr>
            <w:rFonts w:ascii="Times New Roman" w:hAnsi="Times New Roman" w:cs="Times New Roman"/>
            <w:sz w:val="24"/>
            <w:szCs w:val="24"/>
            <w:rPrChange w:id="3582" w:author="Степанова Любовь Борисовна" w:date="2024-10-30T18:59:00Z">
              <w:rPr/>
            </w:rPrChange>
          </w:rPr>
          <w:t>Увелич</w:t>
        </w:r>
      </w:ins>
      <w:ins w:id="3583" w:author="Степанова Любовь Борисовна" w:date="2024-10-30T18:59:00Z">
        <w:r w:rsidR="00FE6AB3" w:rsidRPr="00FE6AB3">
          <w:rPr>
            <w:rFonts w:ascii="Times New Roman" w:hAnsi="Times New Roman" w:cs="Times New Roman"/>
            <w:sz w:val="24"/>
            <w:szCs w:val="24"/>
            <w:rPrChange w:id="3584" w:author="Степанова Любовь Борисовна" w:date="2024-10-30T18:59:00Z">
              <w:rPr/>
            </w:rPrChange>
          </w:rPr>
          <w:t xml:space="preserve">ивать </w:t>
        </w:r>
      </w:ins>
      <w:ins w:id="3585" w:author="Степанова Любовь Борисовна" w:date="2024-10-30T18:58:00Z">
        <w:r w:rsidR="00FE6AB3" w:rsidRPr="00FE6AB3">
          <w:rPr>
            <w:rFonts w:ascii="Times New Roman" w:hAnsi="Times New Roman" w:cs="Times New Roman"/>
            <w:sz w:val="24"/>
            <w:szCs w:val="24"/>
            <w:rPrChange w:id="3586" w:author="Степанова Любовь Борисовна" w:date="2024-10-30T18:59:00Z">
              <w:rPr/>
            </w:rPrChange>
          </w:rPr>
          <w:t>мощност</w:t>
        </w:r>
      </w:ins>
      <w:ins w:id="3587" w:author="Степанова Любовь Борисовна" w:date="2024-10-30T18:59:00Z">
        <w:r w:rsidR="00FE6AB3" w:rsidRPr="00FE6AB3">
          <w:rPr>
            <w:rFonts w:ascii="Times New Roman" w:hAnsi="Times New Roman" w:cs="Times New Roman"/>
            <w:sz w:val="24"/>
            <w:szCs w:val="24"/>
            <w:rPrChange w:id="3588" w:author="Степанова Любовь Борисовна" w:date="2024-10-30T18:59:00Z">
              <w:rPr/>
            </w:rPrChange>
          </w:rPr>
          <w:t>ь</w:t>
        </w:r>
      </w:ins>
      <w:ins w:id="3589" w:author="Степанова Любовь Борисовна" w:date="2024-10-30T18:58:00Z">
        <w:r w:rsidR="00FE6AB3" w:rsidRPr="00FE6AB3">
          <w:rPr>
            <w:rFonts w:ascii="Times New Roman" w:hAnsi="Times New Roman" w:cs="Times New Roman"/>
            <w:sz w:val="24"/>
            <w:szCs w:val="24"/>
            <w:rPrChange w:id="3590" w:author="Степанова Любовь Борисовна" w:date="2024-10-30T18:59:00Z">
              <w:rPr/>
            </w:rPrChange>
          </w:rPr>
          <w:t xml:space="preserve"> отопительных приборов,</w:t>
        </w:r>
      </w:ins>
      <w:ins w:id="3591" w:author="Степанова Любовь Борисовна" w:date="2024-10-30T18:59:00Z">
        <w:r w:rsidR="00FE6AB3">
          <w:rPr>
            <w:rFonts w:ascii="Times New Roman" w:hAnsi="Times New Roman" w:cs="Times New Roman"/>
            <w:sz w:val="24"/>
            <w:szCs w:val="24"/>
          </w:rPr>
          <w:t xml:space="preserve"> про</w:t>
        </w:r>
      </w:ins>
      <w:ins w:id="3592" w:author="Степанова Любовь Борисовна" w:date="2024-10-30T19:00:00Z">
        <w:r w:rsidR="00FE6AB3">
          <w:rPr>
            <w:rFonts w:ascii="Times New Roman" w:hAnsi="Times New Roman" w:cs="Times New Roman"/>
            <w:sz w:val="24"/>
            <w:szCs w:val="24"/>
          </w:rPr>
          <w:t>водить</w:t>
        </w:r>
      </w:ins>
      <w:ins w:id="3593" w:author="Степанова Любовь Борисовна" w:date="2024-10-30T18:58:00Z">
        <w:r w:rsidR="00FE6AB3" w:rsidRPr="00FE6AB3">
          <w:rPr>
            <w:rFonts w:ascii="Times New Roman" w:hAnsi="Times New Roman" w:cs="Times New Roman"/>
            <w:sz w:val="24"/>
            <w:szCs w:val="24"/>
            <w:rPrChange w:id="3594" w:author="Степанова Любовь Борисовна" w:date="2024-10-30T18:59:00Z">
              <w:rPr/>
            </w:rPrChange>
          </w:rPr>
          <w:t xml:space="preserve"> монтаж и замен</w:t>
        </w:r>
      </w:ins>
      <w:ins w:id="3595" w:author="Степанова Любовь Борисовна" w:date="2024-10-30T19:00:00Z">
        <w:r w:rsidR="00FE6AB3">
          <w:rPr>
            <w:rFonts w:ascii="Times New Roman" w:hAnsi="Times New Roman" w:cs="Times New Roman"/>
            <w:sz w:val="24"/>
            <w:szCs w:val="24"/>
          </w:rPr>
          <w:t>у</w:t>
        </w:r>
      </w:ins>
      <w:ins w:id="3596" w:author="Степанова Любовь Борисовна" w:date="2024-10-30T18:58:00Z">
        <w:r w:rsidR="00FE6AB3" w:rsidRPr="00FE6AB3">
          <w:rPr>
            <w:rFonts w:ascii="Times New Roman" w:hAnsi="Times New Roman" w:cs="Times New Roman"/>
            <w:sz w:val="24"/>
            <w:szCs w:val="24"/>
            <w:rPrChange w:id="3597" w:author="Степанова Любовь Борисовна" w:date="2024-10-30T18:59:00Z">
              <w:rPr/>
            </w:rPrChange>
          </w:rPr>
          <w:t xml:space="preserve"> запорно-регулирующей арматуры без согласования с Управляющей организацией; </w:t>
        </w:r>
      </w:ins>
    </w:p>
    <w:p w14:paraId="66AAF60D" w14:textId="77777777" w:rsidR="00FE6AB3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ins w:id="3598" w:author="Степанова Любовь Борисовна" w:date="2024-10-30T18:58:00Z"/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изменять материал стояков систем отопления, горячей и холодной воды; </w:t>
      </w:r>
    </w:p>
    <w:p w14:paraId="593A462F" w14:textId="77777777" w:rsidR="00FE6AB3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ins w:id="3599" w:author="Степанова Любовь Борисовна" w:date="2024-10-30T18:58:00Z"/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убирать стояки отопления в стену; </w:t>
      </w:r>
    </w:p>
    <w:p w14:paraId="64A2EBEA" w14:textId="21A88670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устанавливать запорную арматуру на стояках и перемычках системы отопления, на стояках холодного и горячего водоснабжения;</w:t>
      </w:r>
    </w:p>
    <w:p w14:paraId="59414D71" w14:textId="48B04567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</w:t>
      </w:r>
      <w:ins w:id="3600" w:author="Степанова Любовь Борисовна" w:date="2024-10-30T18:58:00Z">
        <w:r w:rsidR="00FE6AB3">
          <w:rPr>
            <w:rFonts w:ascii="Times New Roman" w:hAnsi="Times New Roman" w:cs="Times New Roman"/>
            <w:sz w:val="24"/>
            <w:szCs w:val="24"/>
          </w:rPr>
          <w:t>с</w:t>
        </w:r>
      </w:ins>
      <w:del w:id="3601" w:author="Степанова Любовь Борисовна" w:date="2024-10-30T18:58:00Z">
        <w:r w:rsidRPr="000041A1" w:rsidDel="00FE6AB3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амостоятельно сливать воду из системы отопления;</w:t>
      </w:r>
    </w:p>
    <w:p w14:paraId="3944D54C" w14:textId="73B3B2EC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</w:t>
      </w:r>
      <w:ins w:id="3602" w:author="Степанова Любовь Борисовна" w:date="2024-10-30T18:58:00Z">
        <w:r w:rsidR="00FE6AB3">
          <w:rPr>
            <w:rFonts w:ascii="Times New Roman" w:hAnsi="Times New Roman" w:cs="Times New Roman"/>
            <w:sz w:val="24"/>
            <w:szCs w:val="24"/>
          </w:rPr>
          <w:t>с</w:t>
        </w:r>
      </w:ins>
      <w:del w:id="3603" w:author="Степанова Любовь Борисовна" w:date="2024-10-30T18:58:00Z">
        <w:r w:rsidRPr="000041A1" w:rsidDel="00FE6AB3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ливать в систему канализации лакокрасочные жидкости, строительные смеси, растворы, грунтовки и т</w:t>
      </w:r>
      <w:ins w:id="3604" w:author="Зыков Олег Викторович" w:date="2024-10-17T12:11:00Z">
        <w:r w:rsidR="006B3029">
          <w:rPr>
            <w:rFonts w:ascii="Times New Roman" w:hAnsi="Times New Roman" w:cs="Times New Roman"/>
            <w:sz w:val="24"/>
            <w:szCs w:val="24"/>
          </w:rPr>
          <w:t>.</w:t>
        </w:r>
      </w:ins>
      <w:del w:id="3605" w:author="Зыков Олег Викторович" w:date="2024-10-17T12:11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 xml:space="preserve">. 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п. во избежание засора данной системы;</w:t>
      </w:r>
    </w:p>
    <w:p w14:paraId="20B79802" w14:textId="68F9F0CC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</w:t>
      </w:r>
      <w:ins w:id="3606" w:author="Степанова Любовь Борисовна" w:date="2024-10-30T18:58:00Z">
        <w:r w:rsidR="00FE6AB3">
          <w:rPr>
            <w:rFonts w:ascii="Times New Roman" w:hAnsi="Times New Roman" w:cs="Times New Roman"/>
            <w:sz w:val="24"/>
            <w:szCs w:val="24"/>
          </w:rPr>
          <w:t>у</w:t>
        </w:r>
      </w:ins>
      <w:del w:id="3607" w:author="Степанова Любовь Борисовна" w:date="2024-10-30T18:58:00Z">
        <w:r w:rsidRPr="000041A1" w:rsidDel="00FE6AB3">
          <w:rPr>
            <w:rFonts w:ascii="Times New Roman" w:hAnsi="Times New Roman" w:cs="Times New Roman"/>
            <w:sz w:val="24"/>
            <w:szCs w:val="24"/>
          </w:rPr>
          <w:delText>У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страивать, подогрев полов за счет горячего водоснабжения;</w:t>
      </w:r>
    </w:p>
    <w:p w14:paraId="3E4F3E92" w14:textId="7D519184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</w:t>
      </w:r>
      <w:ins w:id="3608" w:author="Степанова Любовь Борисовна" w:date="2024-10-30T18:58:00Z">
        <w:r w:rsidR="00FE6AB3">
          <w:rPr>
            <w:rFonts w:ascii="Times New Roman" w:hAnsi="Times New Roman" w:cs="Times New Roman"/>
            <w:sz w:val="24"/>
            <w:szCs w:val="24"/>
          </w:rPr>
          <w:t>х</w:t>
        </w:r>
      </w:ins>
      <w:del w:id="3609" w:author="Степанова Любовь Борисовна" w:date="2024-10-30T18:58:00Z">
        <w:r w:rsidRPr="000041A1" w:rsidDel="00FE6AB3">
          <w:rPr>
            <w:rFonts w:ascii="Times New Roman" w:hAnsi="Times New Roman" w:cs="Times New Roman"/>
            <w:sz w:val="24"/>
            <w:szCs w:val="24"/>
          </w:rPr>
          <w:delText>Х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ранить газосварочное оборудование </w:t>
      </w:r>
      <w:del w:id="3610" w:author="Степанова Любовь Борисовна" w:date="2024-10-30T19:01:00Z">
        <w:r w:rsidRPr="000041A1" w:rsidDel="00FE6AB3">
          <w:rPr>
            <w:rFonts w:ascii="Times New Roman" w:hAnsi="Times New Roman" w:cs="Times New Roman"/>
            <w:sz w:val="24"/>
            <w:szCs w:val="24"/>
          </w:rPr>
          <w:delText xml:space="preserve">(баллоны с газом) в многоквартирном </w:delText>
        </w:r>
      </w:del>
      <w:ins w:id="3611" w:author="Степанова Любовь Борисовна" w:date="2024-10-30T19:01:00Z">
        <w:r w:rsidR="00FE6AB3">
          <w:rPr>
            <w:rFonts w:ascii="Times New Roman" w:hAnsi="Times New Roman" w:cs="Times New Roman"/>
            <w:sz w:val="24"/>
            <w:szCs w:val="24"/>
          </w:rPr>
          <w:t>в Помещении</w:t>
        </w:r>
      </w:ins>
      <w:del w:id="3612" w:author="Степанова Любовь Борисовна" w:date="2024-10-30T19:01:00Z">
        <w:r w:rsidRPr="000041A1" w:rsidDel="00FE6AB3">
          <w:rPr>
            <w:rFonts w:ascii="Times New Roman" w:hAnsi="Times New Roman" w:cs="Times New Roman"/>
            <w:sz w:val="24"/>
            <w:szCs w:val="24"/>
          </w:rPr>
          <w:delText>доме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и на придомовой территории;</w:t>
      </w:r>
    </w:p>
    <w:p w14:paraId="01204993" w14:textId="32D25D84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Размещать наружные технические средства (внешние блоки кондиционеров, сплит-систем) в местах, для того не предназначенных; размещать спутниковые антенны на фасадах, кровлях без согласования с Управляющей </w:t>
      </w:r>
      <w:del w:id="3613" w:author="Зыков Олег Викторович" w:date="2024-10-17T15:07:00Z">
        <w:r w:rsidRPr="000041A1" w:rsidDel="002D4550">
          <w:rPr>
            <w:rFonts w:ascii="Times New Roman" w:hAnsi="Times New Roman" w:cs="Times New Roman"/>
            <w:sz w:val="24"/>
            <w:szCs w:val="24"/>
          </w:rPr>
          <w:delText>компанией</w:delText>
        </w:r>
      </w:del>
      <w:ins w:id="3614" w:author="Зыков Олег Викторович" w:date="2024-10-17T15:07:00Z">
        <w:r w:rsidR="002D4550">
          <w:rPr>
            <w:rFonts w:ascii="Times New Roman" w:hAnsi="Times New Roman" w:cs="Times New Roman"/>
            <w:sz w:val="24"/>
            <w:szCs w:val="24"/>
          </w:rPr>
          <w:t>организацией</w:t>
        </w:r>
      </w:ins>
      <w:r w:rsidRPr="000041A1">
        <w:rPr>
          <w:rFonts w:ascii="Times New Roman" w:hAnsi="Times New Roman" w:cs="Times New Roman"/>
          <w:sz w:val="24"/>
          <w:szCs w:val="24"/>
        </w:rPr>
        <w:t>;</w:t>
      </w:r>
    </w:p>
    <w:p w14:paraId="4EB33A68" w14:textId="77777777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Устанавливать на фасаде дома лебёдки и аналогичные устройства для подъёма и спуска строительных материалов и отходов;</w:t>
      </w:r>
    </w:p>
    <w:p w14:paraId="4CD495DA" w14:textId="77777777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Сносить, ослаблять, уменьшать сечения монолитных/панельных элементов силового каркаса здания, устраивать в них проёмы, ниши и штробы для прокладки трубопроводов и электропроводки к электроприборам и </w:t>
      </w:r>
      <w:proofErr w:type="spellStart"/>
      <w:r w:rsidRPr="000041A1">
        <w:rPr>
          <w:rFonts w:ascii="Times New Roman" w:hAnsi="Times New Roman" w:cs="Times New Roman"/>
          <w:sz w:val="24"/>
          <w:szCs w:val="24"/>
        </w:rPr>
        <w:t>электроустановочным</w:t>
      </w:r>
      <w:proofErr w:type="spellEnd"/>
      <w:r w:rsidRPr="000041A1">
        <w:rPr>
          <w:rFonts w:ascii="Times New Roman" w:hAnsi="Times New Roman" w:cs="Times New Roman"/>
          <w:sz w:val="24"/>
          <w:szCs w:val="24"/>
        </w:rPr>
        <w:t xml:space="preserve"> изделиям;</w:t>
      </w:r>
    </w:p>
    <w:p w14:paraId="1285AAFC" w14:textId="3F28AE63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 Проводить работы, влияющие на архитектурный облик </w:t>
      </w:r>
      <w:del w:id="3615" w:author="Зыков Олег Викторович" w:date="2024-10-17T12:12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 xml:space="preserve">здания </w:delText>
        </w:r>
      </w:del>
      <w:ins w:id="3616" w:author="Зыков Олег Викторович" w:date="2024-10-17T12:12:00Z">
        <w:r w:rsidR="006B3029">
          <w:rPr>
            <w:rFonts w:ascii="Times New Roman" w:hAnsi="Times New Roman" w:cs="Times New Roman"/>
            <w:sz w:val="24"/>
            <w:szCs w:val="24"/>
          </w:rPr>
          <w:t>МКД</w:t>
        </w:r>
        <w:r w:rsidR="006B3029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(устройство балконов, козырьков, эркеров, присоединение к квартирам существующих лоджий и балконов) </w:t>
      </w:r>
      <w:commentRangeStart w:id="3617"/>
      <w:r w:rsidRPr="000041A1">
        <w:rPr>
          <w:rFonts w:ascii="Times New Roman" w:hAnsi="Times New Roman" w:cs="Times New Roman"/>
          <w:sz w:val="24"/>
          <w:szCs w:val="24"/>
        </w:rPr>
        <w:t>без соответствующего согласования</w:t>
      </w:r>
      <w:commentRangeEnd w:id="3617"/>
      <w:r w:rsidR="00D723CB">
        <w:rPr>
          <w:rStyle w:val="af1"/>
        </w:rPr>
        <w:commentReference w:id="3617"/>
      </w:r>
      <w:r w:rsidRPr="000041A1">
        <w:rPr>
          <w:rFonts w:ascii="Times New Roman" w:hAnsi="Times New Roman" w:cs="Times New Roman"/>
          <w:sz w:val="24"/>
          <w:szCs w:val="24"/>
        </w:rPr>
        <w:t>;</w:t>
      </w:r>
    </w:p>
    <w:p w14:paraId="6A86F30F" w14:textId="77777777" w:rsidR="009613E6" w:rsidRPr="000041A1" w:rsidRDefault="009613E6" w:rsidP="001F77A0">
      <w:pPr>
        <w:spacing w:after="0"/>
        <w:ind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0836DBBA" w14:textId="0591E775" w:rsidR="000041A1" w:rsidRPr="000041A1" w:rsidRDefault="000041A1" w:rsidP="00EC3CFA">
      <w:pPr>
        <w:keepNext/>
        <w:keepLines/>
        <w:spacing w:after="0"/>
        <w:ind w:right="-1"/>
        <w:jc w:val="center"/>
        <w:outlineLvl w:val="1"/>
        <w:rPr>
          <w:rFonts w:ascii="Times New Roman" w:eastAsiaTheme="majorEastAsia" w:hAnsi="Times New Roman" w:cs="Times New Roman"/>
          <w:b/>
          <w:caps/>
          <w:sz w:val="24"/>
          <w:szCs w:val="24"/>
        </w:rPr>
        <w:pPrChange w:id="3618" w:author="Степанова Любовь Борисовна" w:date="2024-10-30T17:36:00Z">
          <w:pPr>
            <w:keepNext/>
            <w:keepLines/>
            <w:spacing w:after="0"/>
            <w:ind w:firstLine="567"/>
            <w:jc w:val="center"/>
            <w:outlineLvl w:val="1"/>
          </w:pPr>
        </w:pPrChange>
      </w:pPr>
      <w:r w:rsidRPr="000041A1">
        <w:rPr>
          <w:rFonts w:ascii="Times New Roman" w:eastAsiaTheme="majorEastAsia" w:hAnsi="Times New Roman" w:cs="Times New Roman"/>
          <w:b/>
          <w:sz w:val="24"/>
          <w:szCs w:val="24"/>
        </w:rPr>
        <w:t>1</w:t>
      </w:r>
      <w:ins w:id="3619" w:author="Степанова Любовь Борисовна" w:date="2024-10-30T17:36:00Z">
        <w:r w:rsidR="00EC3CFA">
          <w:rPr>
            <w:rFonts w:ascii="Times New Roman" w:eastAsiaTheme="majorEastAsia" w:hAnsi="Times New Roman" w:cs="Times New Roman"/>
            <w:b/>
            <w:sz w:val="24"/>
            <w:szCs w:val="24"/>
          </w:rPr>
          <w:t>1</w:t>
        </w:r>
      </w:ins>
      <w:del w:id="3620" w:author="Степанова Любовь Борисовна" w:date="2024-10-30T17:36:00Z">
        <w:r w:rsidRPr="000041A1" w:rsidDel="00EC3CFA">
          <w:rPr>
            <w:rFonts w:ascii="Times New Roman" w:eastAsiaTheme="majorEastAsia" w:hAnsi="Times New Roman" w:cs="Times New Roman"/>
            <w:b/>
            <w:sz w:val="24"/>
            <w:szCs w:val="24"/>
          </w:rPr>
          <w:delText>6</w:delText>
        </w:r>
      </w:del>
      <w:r w:rsidRPr="000041A1">
        <w:rPr>
          <w:rFonts w:ascii="Times New Roman" w:eastAsiaTheme="majorEastAsia" w:hAnsi="Times New Roman" w:cs="Times New Roman"/>
          <w:b/>
          <w:sz w:val="24"/>
          <w:szCs w:val="24"/>
        </w:rPr>
        <w:t xml:space="preserve">. </w:t>
      </w:r>
      <w:r w:rsidRPr="000041A1">
        <w:rPr>
          <w:rFonts w:ascii="Times New Roman" w:eastAsiaTheme="majorEastAsia" w:hAnsi="Times New Roman" w:cs="Times New Roman"/>
          <w:b/>
          <w:caps/>
          <w:sz w:val="24"/>
          <w:szCs w:val="24"/>
        </w:rPr>
        <w:t>Требования к допуску строительных бригад для производства работ в Помещении</w:t>
      </w:r>
    </w:p>
    <w:p w14:paraId="3B982F29" w14:textId="7AC2ADEF" w:rsidR="000041A1" w:rsidRPr="000041A1" w:rsidRDefault="000041A1" w:rsidP="001F77A0">
      <w:pPr>
        <w:keepNext/>
        <w:keepLines/>
        <w:spacing w:after="0"/>
        <w:ind w:firstLine="567"/>
        <w:jc w:val="both"/>
        <w:outlineLvl w:val="2"/>
        <w:rPr>
          <w:rFonts w:ascii="Times New Roman" w:eastAsiaTheme="majorEastAsia" w:hAnsi="Times New Roman" w:cs="Times New Roman"/>
          <w:sz w:val="24"/>
          <w:szCs w:val="24"/>
        </w:rPr>
      </w:pPr>
      <w:del w:id="3621" w:author="Степанова Любовь Борисовна" w:date="2024-10-30T17:44:00Z">
        <w:r w:rsidRPr="000041A1" w:rsidDel="009613E6">
          <w:rPr>
            <w:rFonts w:ascii="Times New Roman" w:eastAsiaTheme="majorEastAsia" w:hAnsi="Times New Roman" w:cs="Times New Roman"/>
            <w:sz w:val="24"/>
            <w:szCs w:val="24"/>
          </w:rPr>
          <w:delText>1</w:delText>
        </w:r>
      </w:del>
      <w:del w:id="3622" w:author="Степанова Любовь Борисовна" w:date="2024-10-30T17:36:00Z">
        <w:r w:rsidRPr="000041A1" w:rsidDel="009613E6">
          <w:rPr>
            <w:rFonts w:ascii="Times New Roman" w:eastAsiaTheme="majorEastAsia" w:hAnsi="Times New Roman" w:cs="Times New Roman"/>
            <w:sz w:val="24"/>
            <w:szCs w:val="24"/>
          </w:rPr>
          <w:delText>6</w:delText>
        </w:r>
      </w:del>
      <w:del w:id="3623" w:author="Степанова Любовь Борисовна" w:date="2024-10-30T17:44:00Z">
        <w:r w:rsidRPr="000041A1" w:rsidDel="009613E6">
          <w:rPr>
            <w:rFonts w:ascii="Times New Roman" w:eastAsiaTheme="majorEastAsia" w:hAnsi="Times New Roman" w:cs="Times New Roman"/>
            <w:sz w:val="24"/>
            <w:szCs w:val="24"/>
          </w:rPr>
          <w:delText xml:space="preserve">.1. </w:delText>
        </w:r>
      </w:del>
      <w:r w:rsidRPr="000041A1">
        <w:rPr>
          <w:rFonts w:ascii="Times New Roman" w:eastAsiaTheme="majorEastAsia" w:hAnsi="Times New Roman" w:cs="Times New Roman"/>
          <w:sz w:val="24"/>
          <w:szCs w:val="24"/>
        </w:rPr>
        <w:t xml:space="preserve">Режим пребывания строительных бригад на территории </w:t>
      </w:r>
      <w:del w:id="3624" w:author="Зыков Олег Викторович" w:date="2024-10-17T12:13:00Z">
        <w:r w:rsidRPr="000041A1" w:rsidDel="006B3029">
          <w:rPr>
            <w:rFonts w:ascii="Times New Roman" w:eastAsiaTheme="majorEastAsia" w:hAnsi="Times New Roman" w:cs="Times New Roman"/>
            <w:sz w:val="24"/>
            <w:szCs w:val="24"/>
          </w:rPr>
          <w:delText>жилого комплекса</w:delText>
        </w:r>
      </w:del>
      <w:ins w:id="3625" w:author="Зыков Олег Викторович" w:date="2024-10-17T12:13:00Z">
        <w:r w:rsidR="006B3029">
          <w:rPr>
            <w:rFonts w:ascii="Times New Roman" w:eastAsiaTheme="majorEastAsia" w:hAnsi="Times New Roman" w:cs="Times New Roman"/>
            <w:sz w:val="24"/>
            <w:szCs w:val="24"/>
          </w:rPr>
          <w:t>Комплекса</w:t>
        </w:r>
      </w:ins>
      <w:r w:rsidRPr="000041A1">
        <w:rPr>
          <w:rFonts w:ascii="Times New Roman" w:eastAsiaTheme="majorEastAsia" w:hAnsi="Times New Roman" w:cs="Times New Roman"/>
          <w:sz w:val="24"/>
          <w:szCs w:val="24"/>
        </w:rPr>
        <w:t>:</w:t>
      </w:r>
    </w:p>
    <w:p w14:paraId="58560166" w14:textId="78842B30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B2FA1">
        <w:rPr>
          <w:rFonts w:ascii="Times New Roman" w:hAnsi="Times New Roman" w:cs="Times New Roman"/>
          <w:sz w:val="24"/>
          <w:szCs w:val="24"/>
        </w:rPr>
        <w:t>1</w:t>
      </w:r>
      <w:ins w:id="3626" w:author="Степанова Любовь Борисовна" w:date="2024-10-30T17:38:00Z">
        <w:r w:rsidR="009613E6">
          <w:rPr>
            <w:rFonts w:ascii="Times New Roman" w:hAnsi="Times New Roman" w:cs="Times New Roman"/>
            <w:sz w:val="24"/>
            <w:szCs w:val="24"/>
          </w:rPr>
          <w:t>1</w:t>
        </w:r>
      </w:ins>
      <w:del w:id="3627" w:author="Степанова Любовь Борисовна" w:date="2024-10-30T17:38:00Z">
        <w:r w:rsidR="00EA0DED" w:rsidDel="009613E6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6B2FA1">
        <w:rPr>
          <w:rFonts w:ascii="Times New Roman" w:hAnsi="Times New Roman" w:cs="Times New Roman"/>
          <w:sz w:val="24"/>
          <w:szCs w:val="24"/>
        </w:rPr>
        <w:t>.</w:t>
      </w:r>
      <w:ins w:id="3628" w:author="Степанова Любовь Борисовна" w:date="2024-10-30T17:38:00Z">
        <w:r w:rsidR="009613E6">
          <w:rPr>
            <w:rFonts w:ascii="Times New Roman" w:hAnsi="Times New Roman" w:cs="Times New Roman"/>
            <w:sz w:val="24"/>
            <w:szCs w:val="24"/>
          </w:rPr>
          <w:t>1</w:t>
        </w:r>
      </w:ins>
      <w:del w:id="3629" w:author="Степанова Любовь Борисовна" w:date="2024-10-30T17:38:00Z">
        <w:r w:rsidRPr="006B2FA1" w:rsidDel="009613E6">
          <w:rPr>
            <w:rFonts w:ascii="Times New Roman" w:hAnsi="Times New Roman" w:cs="Times New Roman"/>
            <w:sz w:val="24"/>
            <w:szCs w:val="24"/>
          </w:rPr>
          <w:delText>2</w:delText>
        </w:r>
      </w:del>
      <w:r w:rsidRPr="006B2FA1">
        <w:rPr>
          <w:rFonts w:ascii="Times New Roman" w:hAnsi="Times New Roman" w:cs="Times New Roman"/>
          <w:sz w:val="24"/>
          <w:szCs w:val="24"/>
        </w:rPr>
        <w:t>.</w:t>
      </w:r>
      <w:del w:id="3630" w:author="Степанова Любовь Борисовна" w:date="2024-10-30T17:44:00Z">
        <w:r w:rsidRPr="006B2FA1" w:rsidDel="009613E6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6B2FA1">
        <w:rPr>
          <w:rFonts w:ascii="Times New Roman" w:hAnsi="Times New Roman" w:cs="Times New Roman"/>
          <w:sz w:val="24"/>
          <w:szCs w:val="24"/>
        </w:rPr>
        <w:t>Собственник</w:t>
      </w:r>
      <w:r w:rsidRPr="00EA0DED">
        <w:rPr>
          <w:rFonts w:ascii="Times New Roman" w:hAnsi="Times New Roman" w:cs="Times New Roman"/>
          <w:sz w:val="24"/>
          <w:szCs w:val="24"/>
        </w:rPr>
        <w:t xml:space="preserve"> несет ответственность за поведение и действия третьих лиц, орга</w:t>
      </w:r>
      <w:r w:rsidRPr="000041A1">
        <w:rPr>
          <w:rFonts w:ascii="Times New Roman" w:hAnsi="Times New Roman" w:cs="Times New Roman"/>
          <w:sz w:val="24"/>
          <w:szCs w:val="24"/>
        </w:rPr>
        <w:t xml:space="preserve">низаций и работников, привлеченных им к проведению строительно-отделочных работ. Любой ущерб, причиненный их действиями инженерным системам, оборудованию, конструктивным элементам </w:t>
      </w:r>
      <w:del w:id="3631" w:author="Зыков Олег Викторович" w:date="2024-10-17T12:13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>многоквартирного дома</w:delText>
        </w:r>
      </w:del>
      <w:ins w:id="3632" w:author="Зыков Олег Викторович" w:date="2024-10-17T12:13:00Z">
        <w:r w:rsidR="006B3029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del w:id="3633" w:author="Зыков Олег Викторович" w:date="2024-10-17T12:13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 xml:space="preserve"> и придомовой территории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возмещается собственником.</w:t>
      </w:r>
    </w:p>
    <w:p w14:paraId="76808729" w14:textId="1678CE69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634" w:author="Степанова Любовь Борисовна" w:date="2024-10-30T17:38:00Z">
        <w:r w:rsidR="009613E6">
          <w:rPr>
            <w:rFonts w:ascii="Times New Roman" w:hAnsi="Times New Roman" w:cs="Times New Roman"/>
            <w:sz w:val="24"/>
            <w:szCs w:val="24"/>
          </w:rPr>
          <w:t>1</w:t>
        </w:r>
      </w:ins>
      <w:del w:id="3635" w:author="Степанова Любовь Борисовна" w:date="2024-10-30T17:38:00Z">
        <w:r w:rsidR="00EA0DED" w:rsidDel="009613E6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del w:id="3636" w:author="Степанова Любовь Борисовна" w:date="2024-10-30T17:38:00Z">
        <w:r w:rsidRPr="000041A1" w:rsidDel="009613E6">
          <w:rPr>
            <w:rFonts w:ascii="Times New Roman" w:hAnsi="Times New Roman" w:cs="Times New Roman"/>
            <w:sz w:val="24"/>
            <w:szCs w:val="24"/>
          </w:rPr>
          <w:delText>3</w:delText>
        </w:r>
      </w:del>
      <w:del w:id="3637" w:author="Степанова Любовь Борисовна" w:date="2024-10-30T17:44:00Z">
        <w:r w:rsidRPr="000041A1" w:rsidDel="009613E6">
          <w:rPr>
            <w:rFonts w:ascii="Times New Roman" w:hAnsi="Times New Roman" w:cs="Times New Roman"/>
            <w:sz w:val="24"/>
            <w:szCs w:val="24"/>
          </w:rPr>
          <w:delText>.</w:delText>
        </w:r>
      </w:del>
      <w:ins w:id="3638" w:author="Степанова Любовь Борисовна" w:date="2024-10-30T17:38:00Z">
        <w:r w:rsidR="009613E6">
          <w:rPr>
            <w:rFonts w:ascii="Times New Roman" w:hAnsi="Times New Roman" w:cs="Times New Roman"/>
            <w:sz w:val="24"/>
            <w:szCs w:val="24"/>
          </w:rPr>
          <w:t>2.</w:t>
        </w:r>
      </w:ins>
      <w:del w:id="3639" w:author="Степанова Любовь Борисовна" w:date="2024-10-30T17:38:00Z">
        <w:r w:rsidRPr="000041A1" w:rsidDel="009613E6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У</w:t>
      </w:r>
      <w:ins w:id="3640" w:author="Зыков Олег Викторович" w:date="2024-10-17T12:14:00Z">
        <w:r w:rsidR="006B3029">
          <w:rPr>
            <w:rFonts w:ascii="Times New Roman" w:hAnsi="Times New Roman" w:cs="Times New Roman"/>
            <w:sz w:val="24"/>
            <w:szCs w:val="24"/>
          </w:rPr>
          <w:t>правляющую организацию</w:t>
        </w:r>
      </w:ins>
      <w:del w:id="3641" w:author="Зыков Олег Викторович" w:date="2024-10-17T12:14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>К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необходимо уведомить о планируемых работах за </w:t>
      </w:r>
      <w:commentRangeStart w:id="3642"/>
      <w:r w:rsidRPr="000041A1">
        <w:rPr>
          <w:rFonts w:ascii="Times New Roman" w:hAnsi="Times New Roman" w:cs="Times New Roman"/>
          <w:sz w:val="24"/>
          <w:szCs w:val="24"/>
        </w:rPr>
        <w:t>10</w:t>
      </w:r>
      <w:commentRangeEnd w:id="3642"/>
      <w:r w:rsidR="00D723CB">
        <w:rPr>
          <w:rStyle w:val="af1"/>
        </w:rPr>
        <w:commentReference w:id="3642"/>
      </w:r>
      <w:r w:rsidRPr="000041A1">
        <w:rPr>
          <w:rFonts w:ascii="Times New Roman" w:hAnsi="Times New Roman" w:cs="Times New Roman"/>
          <w:sz w:val="24"/>
          <w:szCs w:val="24"/>
        </w:rPr>
        <w:t xml:space="preserve"> календарных дней до их начала, направив уведомление на </w:t>
      </w:r>
      <w:proofErr w:type="spellStart"/>
      <w:r w:rsidRPr="000041A1">
        <w:rPr>
          <w:rFonts w:ascii="Times New Roman" w:hAnsi="Times New Roman" w:cs="Times New Roman"/>
          <w:sz w:val="24"/>
          <w:szCs w:val="24"/>
        </w:rPr>
        <w:t>e-mail</w:t>
      </w:r>
      <w:proofErr w:type="spellEnd"/>
      <w:r w:rsidRPr="000041A1">
        <w:rPr>
          <w:rFonts w:ascii="Times New Roman" w:hAnsi="Times New Roman" w:cs="Times New Roman"/>
          <w:sz w:val="24"/>
          <w:szCs w:val="24"/>
        </w:rPr>
        <w:t xml:space="preserve"> </w:t>
      </w:r>
      <w:del w:id="3643" w:author="Зыков Олег Викторович" w:date="2024-10-17T12:14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>УК</w:delText>
        </w:r>
      </w:del>
      <w:ins w:id="3644" w:author="Зыков Олег Викторович" w:date="2024-10-17T12:14:00Z">
        <w:r w:rsidR="006B3029">
          <w:rPr>
            <w:rFonts w:ascii="Times New Roman" w:hAnsi="Times New Roman" w:cs="Times New Roman"/>
            <w:sz w:val="24"/>
            <w:szCs w:val="24"/>
          </w:rPr>
          <w:t xml:space="preserve">Управляющей </w:t>
        </w:r>
        <w:proofErr w:type="spellStart"/>
        <w:r w:rsidR="006B3029">
          <w:rPr>
            <w:rFonts w:ascii="Times New Roman" w:hAnsi="Times New Roman" w:cs="Times New Roman"/>
            <w:sz w:val="24"/>
            <w:szCs w:val="24"/>
          </w:rPr>
          <w:t>огранизации</w:t>
        </w:r>
      </w:ins>
      <w:proofErr w:type="spellEnd"/>
      <w:r w:rsidRPr="000041A1">
        <w:rPr>
          <w:rFonts w:ascii="Times New Roman" w:hAnsi="Times New Roman" w:cs="Times New Roman"/>
          <w:sz w:val="24"/>
          <w:szCs w:val="24"/>
        </w:rPr>
        <w:t xml:space="preserve">, либо лично предоставив документы в офис </w:t>
      </w:r>
      <w:ins w:id="3645" w:author="Зыков Олег Викторович" w:date="2024-10-17T12:15:00Z">
        <w:r w:rsidR="006B3029">
          <w:rPr>
            <w:rFonts w:ascii="Times New Roman" w:hAnsi="Times New Roman" w:cs="Times New Roman"/>
            <w:sz w:val="24"/>
            <w:szCs w:val="24"/>
          </w:rPr>
          <w:t>Управляющей организации</w:t>
        </w:r>
      </w:ins>
      <w:del w:id="3646" w:author="Зыков Олег Викторович" w:date="2024-10-17T12:15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>УК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3BCE1952" w14:textId="3CEFBC22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647" w:author="Степанова Любовь Борисовна" w:date="2024-10-30T17:38:00Z">
        <w:r w:rsidR="009613E6">
          <w:rPr>
            <w:rFonts w:ascii="Times New Roman" w:hAnsi="Times New Roman" w:cs="Times New Roman"/>
            <w:sz w:val="24"/>
            <w:szCs w:val="24"/>
          </w:rPr>
          <w:t>1</w:t>
        </w:r>
      </w:ins>
      <w:del w:id="3648" w:author="Степанова Любовь Борисовна" w:date="2024-10-30T17:38:00Z">
        <w:r w:rsidR="00EA0DED" w:rsidDel="009613E6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del w:id="3649" w:author="Степанова Любовь Борисовна" w:date="2024-10-30T17:38:00Z">
        <w:r w:rsidRPr="000041A1" w:rsidDel="009613E6">
          <w:rPr>
            <w:rFonts w:ascii="Times New Roman" w:hAnsi="Times New Roman" w:cs="Times New Roman"/>
            <w:sz w:val="24"/>
            <w:szCs w:val="24"/>
          </w:rPr>
          <w:delText>4</w:delText>
        </w:r>
      </w:del>
      <w:del w:id="3650" w:author="Степанова Любовь Борисовна" w:date="2024-10-30T17:44:00Z">
        <w:r w:rsidRPr="000041A1" w:rsidDel="009613E6">
          <w:rPr>
            <w:rFonts w:ascii="Times New Roman" w:hAnsi="Times New Roman" w:cs="Times New Roman"/>
            <w:sz w:val="24"/>
            <w:szCs w:val="24"/>
          </w:rPr>
          <w:delText>.</w:delText>
        </w:r>
      </w:del>
      <w:ins w:id="3651" w:author="Степанова Любовь Борисовна" w:date="2024-10-30T17:38:00Z">
        <w:r w:rsidR="009613E6">
          <w:rPr>
            <w:rFonts w:ascii="Times New Roman" w:hAnsi="Times New Roman" w:cs="Times New Roman"/>
            <w:sz w:val="24"/>
            <w:szCs w:val="24"/>
          </w:rPr>
          <w:t>3.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К уведомлению следует приложить документ о согласовании работ — Распоряжение Мосжилинспекции, Решение о согласовании переустройства и перепланировки жилого помещения в </w:t>
      </w:r>
      <w:del w:id="3652" w:author="Зыков Олег Викторович" w:date="2024-10-17T12:15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>многоквартирном доме</w:delText>
        </w:r>
      </w:del>
      <w:ins w:id="3653" w:author="Зыков Олег Викторович" w:date="2024-10-17T12:15:00Z">
        <w:r w:rsidR="006B3029">
          <w:rPr>
            <w:rFonts w:ascii="Times New Roman" w:hAnsi="Times New Roman" w:cs="Times New Roman"/>
            <w:sz w:val="24"/>
            <w:szCs w:val="24"/>
          </w:rPr>
          <w:t>МКД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, копию проекта перепланировки/переустройства помещения. </w:t>
      </w:r>
      <w:del w:id="3654" w:author="Зыков Олег Викторович" w:date="2024-10-17T12:16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3655" w:author="Зыков Олег Викторович" w:date="2024-10-17T12:16:00Z">
        <w:r w:rsidR="006B3029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3656" w:author="Зыков Олег Викторович" w:date="2024-10-17T12:17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>также с</w:delText>
        </w:r>
      </w:del>
      <w:ins w:id="3657" w:author="Зыков Олег Викторович" w:date="2024-10-17T12:17:00Z">
        <w:r w:rsidR="006B3029">
          <w:rPr>
            <w:rFonts w:ascii="Times New Roman" w:hAnsi="Times New Roman" w:cs="Times New Roman"/>
            <w:sz w:val="24"/>
            <w:szCs w:val="24"/>
          </w:rPr>
          <w:t>С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ледует уведомить </w:t>
      </w:r>
      <w:ins w:id="3658" w:author="Зыков Олег Викторович" w:date="2024-10-17T12:17:00Z">
        <w:r w:rsidR="006B3029">
          <w:rPr>
            <w:rFonts w:ascii="Times New Roman" w:hAnsi="Times New Roman" w:cs="Times New Roman"/>
            <w:sz w:val="24"/>
            <w:szCs w:val="24"/>
          </w:rPr>
          <w:t>Управляющую организацию</w:t>
        </w:r>
        <w:r w:rsidR="006B3029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>об окончании ремонтных работ для проведения осмотра помещения на предмет соответствия согласованному проекту.</w:t>
      </w:r>
    </w:p>
    <w:p w14:paraId="6CAE2824" w14:textId="571AACA5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659" w:author="Степанова Любовь Борисовна" w:date="2024-10-30T17:39:00Z">
        <w:r w:rsidR="009613E6">
          <w:rPr>
            <w:rFonts w:ascii="Times New Roman" w:hAnsi="Times New Roman" w:cs="Times New Roman"/>
            <w:sz w:val="24"/>
            <w:szCs w:val="24"/>
          </w:rPr>
          <w:t>1</w:t>
        </w:r>
      </w:ins>
      <w:del w:id="3660" w:author="Степанова Любовь Борисовна" w:date="2024-10-30T17:39:00Z">
        <w:r w:rsidR="00EA0DED" w:rsidDel="009613E6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del w:id="3661" w:author="Степанова Любовь Борисовна" w:date="2024-10-30T17:39:00Z">
        <w:r w:rsidRPr="000041A1" w:rsidDel="009613E6">
          <w:rPr>
            <w:rFonts w:ascii="Times New Roman" w:hAnsi="Times New Roman" w:cs="Times New Roman"/>
            <w:sz w:val="24"/>
            <w:szCs w:val="24"/>
          </w:rPr>
          <w:delText>5</w:delText>
        </w:r>
      </w:del>
      <w:del w:id="3662" w:author="Степанова Любовь Борисовна" w:date="2024-10-30T17:44:00Z">
        <w:r w:rsidRPr="000041A1" w:rsidDel="009613E6">
          <w:rPr>
            <w:rFonts w:ascii="Times New Roman" w:hAnsi="Times New Roman" w:cs="Times New Roman"/>
            <w:sz w:val="24"/>
            <w:szCs w:val="24"/>
          </w:rPr>
          <w:delText>.</w:delText>
        </w:r>
      </w:del>
      <w:ins w:id="3663" w:author="Степанова Любовь Борисовна" w:date="2024-10-30T17:39:00Z">
        <w:r w:rsidR="009613E6">
          <w:rPr>
            <w:rFonts w:ascii="Times New Roman" w:hAnsi="Times New Roman" w:cs="Times New Roman"/>
            <w:sz w:val="24"/>
            <w:szCs w:val="24"/>
          </w:rPr>
          <w:t>4.</w:t>
        </w:r>
      </w:ins>
      <w:del w:id="3664" w:author="Степанова Любовь Борисовна" w:date="2024-10-30T17:39:00Z">
        <w:r w:rsidRPr="000041A1" w:rsidDel="009613E6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В случае привлечения подрядных организаций и (или) третьих лиц для выполнения строительно-отделочных и эксплуатационных работ </w:t>
      </w:r>
      <w:ins w:id="3665" w:author="Зыков Олег Викторович" w:date="2024-10-17T12:18:00Z">
        <w:r w:rsidR="006B3029">
          <w:rPr>
            <w:rFonts w:ascii="Times New Roman" w:hAnsi="Times New Roman" w:cs="Times New Roman"/>
            <w:sz w:val="24"/>
            <w:szCs w:val="24"/>
          </w:rPr>
          <w:t>С</w:t>
        </w:r>
      </w:ins>
      <w:del w:id="3666" w:author="Зыков Олег Викторович" w:date="2024-10-17T12:18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обственник обязан:</w:t>
      </w:r>
    </w:p>
    <w:p w14:paraId="7046E69C" w14:textId="77777777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Назначить лицо, ответственное за проведение работ;</w:t>
      </w:r>
    </w:p>
    <w:p w14:paraId="6B09E07C" w14:textId="77777777" w:rsidR="000041A1" w:rsidRPr="000041A1" w:rsidRDefault="000041A1" w:rsidP="001F77A0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lastRenderedPageBreak/>
        <w:t>Под подпись ознакомить с настоящими Правилами работников подрядных организаций, прочих рабочих.</w:t>
      </w:r>
    </w:p>
    <w:p w14:paraId="74F5F1F3" w14:textId="00D99FA5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667" w:author="Степанова Любовь Борисовна" w:date="2024-10-30T17:40:00Z">
        <w:r w:rsidR="009613E6">
          <w:rPr>
            <w:rFonts w:ascii="Times New Roman" w:hAnsi="Times New Roman" w:cs="Times New Roman"/>
            <w:sz w:val="24"/>
            <w:szCs w:val="24"/>
          </w:rPr>
          <w:t>1.</w:t>
        </w:r>
      </w:ins>
      <w:del w:id="3668" w:author="Степанова Любовь Борисовна" w:date="2024-10-30T17:40:00Z">
        <w:r w:rsidR="00EA0DED" w:rsidDel="009613E6">
          <w:rPr>
            <w:rFonts w:ascii="Times New Roman" w:hAnsi="Times New Roman" w:cs="Times New Roman"/>
            <w:sz w:val="24"/>
            <w:szCs w:val="24"/>
          </w:rPr>
          <w:delText>6</w:delText>
        </w:r>
        <w:r w:rsidRPr="000041A1" w:rsidDel="009613E6">
          <w:rPr>
            <w:rFonts w:ascii="Times New Roman" w:hAnsi="Times New Roman" w:cs="Times New Roman"/>
            <w:sz w:val="24"/>
            <w:szCs w:val="24"/>
          </w:rPr>
          <w:delText>.6</w:delText>
        </w:r>
      </w:del>
      <w:del w:id="3669" w:author="Степанова Любовь Борисовна" w:date="2024-10-30T17:44:00Z">
        <w:r w:rsidRPr="000041A1" w:rsidDel="009613E6">
          <w:rPr>
            <w:rFonts w:ascii="Times New Roman" w:hAnsi="Times New Roman" w:cs="Times New Roman"/>
            <w:sz w:val="24"/>
            <w:szCs w:val="24"/>
          </w:rPr>
          <w:delText>.</w:delText>
        </w:r>
      </w:del>
      <w:ins w:id="3670" w:author="Степанова Любовь Борисовна" w:date="2024-10-30T17:40:00Z">
        <w:r w:rsidR="009613E6">
          <w:rPr>
            <w:rFonts w:ascii="Times New Roman" w:hAnsi="Times New Roman" w:cs="Times New Roman"/>
            <w:sz w:val="24"/>
            <w:szCs w:val="24"/>
          </w:rPr>
          <w:t>5.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Предоставить в </w:t>
      </w:r>
      <w:del w:id="3671" w:author="Зыков Олег Викторович" w:date="2024-10-17T12:19:00Z">
        <w:r w:rsidRPr="000041A1" w:rsidDel="006B3029">
          <w:rPr>
            <w:rFonts w:ascii="Times New Roman" w:hAnsi="Times New Roman" w:cs="Times New Roman"/>
            <w:sz w:val="24"/>
            <w:szCs w:val="24"/>
          </w:rPr>
          <w:delText>УК ЖК</w:delText>
        </w:r>
      </w:del>
      <w:ins w:id="3672" w:author="Зыков Олег Викторович" w:date="2024-10-17T12:19:00Z">
        <w:r w:rsidR="006B3029">
          <w:rPr>
            <w:rFonts w:ascii="Times New Roman" w:hAnsi="Times New Roman" w:cs="Times New Roman"/>
            <w:sz w:val="24"/>
            <w:szCs w:val="24"/>
          </w:rPr>
          <w:t>Управляющую организацию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доверенность на имя ответственного лица, уполномоченного проводить работы. В доверенности следует указать контактную информацию - телефон, адрес электронной почты и адрес; приложить копию документа, удостоверяющего личность ответственного лица.</w:t>
      </w:r>
    </w:p>
    <w:p w14:paraId="1A4FEFB1" w14:textId="05E5B8E5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673" w:author="Степанова Любовь Борисовна" w:date="2024-10-30T17:40:00Z">
        <w:r w:rsidR="009613E6">
          <w:rPr>
            <w:rFonts w:ascii="Times New Roman" w:hAnsi="Times New Roman" w:cs="Times New Roman"/>
            <w:sz w:val="24"/>
            <w:szCs w:val="24"/>
          </w:rPr>
          <w:t>1.6.</w:t>
        </w:r>
      </w:ins>
      <w:del w:id="3674" w:author="Степанова Любовь Борисовна" w:date="2024-10-30T17:40:00Z">
        <w:r w:rsidR="00EA0DED" w:rsidDel="009613E6">
          <w:rPr>
            <w:rFonts w:ascii="Times New Roman" w:hAnsi="Times New Roman" w:cs="Times New Roman"/>
            <w:sz w:val="24"/>
            <w:szCs w:val="24"/>
          </w:rPr>
          <w:delText>6</w:delText>
        </w:r>
        <w:r w:rsidRPr="000041A1" w:rsidDel="009613E6">
          <w:rPr>
            <w:rFonts w:ascii="Times New Roman" w:hAnsi="Times New Roman" w:cs="Times New Roman"/>
            <w:sz w:val="24"/>
            <w:szCs w:val="24"/>
          </w:rPr>
          <w:delText>.7.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Для организации доступа на территорию </w:t>
      </w:r>
      <w:del w:id="3675" w:author="Зыков Олег Викторович" w:date="2024-10-17T12:19:00Z">
        <w:r w:rsidRPr="000041A1" w:rsidDel="00ED1EE3">
          <w:rPr>
            <w:rFonts w:ascii="Times New Roman" w:hAnsi="Times New Roman" w:cs="Times New Roman"/>
            <w:sz w:val="24"/>
            <w:szCs w:val="24"/>
          </w:rPr>
          <w:delText xml:space="preserve">ЖК </w:delText>
        </w:r>
      </w:del>
      <w:ins w:id="3676" w:author="Зыков Олег Викторович" w:date="2024-10-17T12:19:00Z">
        <w:r w:rsidR="00ED1EE3">
          <w:rPr>
            <w:rFonts w:ascii="Times New Roman" w:hAnsi="Times New Roman" w:cs="Times New Roman"/>
            <w:sz w:val="24"/>
            <w:szCs w:val="24"/>
          </w:rPr>
          <w:t>Комплекса</w:t>
        </w:r>
        <w:r w:rsidR="00ED1EE3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следует передать в </w:t>
      </w:r>
      <w:del w:id="3677" w:author="Зыков Олег Викторович" w:date="2024-10-17T12:19:00Z">
        <w:r w:rsidRPr="000041A1" w:rsidDel="00ED1EE3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3678" w:author="Зыков Олег Викторович" w:date="2024-10-17T12:19:00Z">
        <w:r w:rsidR="00ED1EE3">
          <w:rPr>
            <w:rFonts w:ascii="Times New Roman" w:hAnsi="Times New Roman" w:cs="Times New Roman"/>
            <w:sz w:val="24"/>
            <w:szCs w:val="24"/>
          </w:rPr>
          <w:t>Управляющую организацию</w:t>
        </w:r>
        <w:r w:rsidR="00ED1EE3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>список работников, приложив копии документов, удостоверяющих личность:</w:t>
      </w:r>
    </w:p>
    <w:p w14:paraId="07AB08E2" w14:textId="384EABBF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- копи</w:t>
      </w:r>
      <w:ins w:id="3679" w:author="Степанова Любовь Борисовна" w:date="2024-10-30T17:43:00Z">
        <w:r w:rsidR="009613E6">
          <w:rPr>
            <w:rFonts w:ascii="Times New Roman" w:hAnsi="Times New Roman" w:cs="Times New Roman"/>
            <w:sz w:val="24"/>
            <w:szCs w:val="24"/>
          </w:rPr>
          <w:t>я</w:t>
        </w:r>
      </w:ins>
      <w:del w:id="3680" w:author="Степанова Любовь Борисовна" w:date="2024-10-30T17:43:00Z">
        <w:r w:rsidRPr="000041A1" w:rsidDel="009613E6">
          <w:rPr>
            <w:rFonts w:ascii="Times New Roman" w:hAnsi="Times New Roman" w:cs="Times New Roman"/>
            <w:sz w:val="24"/>
            <w:szCs w:val="24"/>
          </w:rPr>
          <w:delText>я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паспорта;</w:t>
      </w:r>
    </w:p>
    <w:p w14:paraId="478086B1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- оригинал разрешения на работу (патент);</w:t>
      </w:r>
    </w:p>
    <w:p w14:paraId="28BBFDCF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- документа, подтверждающего наличие допусков на работы, требующие такого подтверждения;</w:t>
      </w:r>
    </w:p>
    <w:p w14:paraId="4F04A8F1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- фото каждого работника размером 3х4 см.</w:t>
      </w:r>
    </w:p>
    <w:p w14:paraId="00D20EFB" w14:textId="3FFB9B0A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681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682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3683" w:author="Степанова Любовь Борисовна" w:date="2024-10-30T17:47:00Z">
        <w:r w:rsidR="000E59B7">
          <w:rPr>
            <w:rFonts w:ascii="Times New Roman" w:hAnsi="Times New Roman" w:cs="Times New Roman"/>
            <w:sz w:val="24"/>
            <w:szCs w:val="24"/>
          </w:rPr>
          <w:t>7</w:t>
        </w:r>
      </w:ins>
      <w:del w:id="3684" w:author="Степанова Любовь Борисовна" w:date="2024-10-30T17:47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После проверки документов, работникам собственника выдается индивидуальный </w:t>
      </w:r>
      <w:ins w:id="3685" w:author="Степанова Любовь Борисовна" w:date="2024-10-28T17:28:00Z">
        <w:r w:rsidR="004B0530">
          <w:rPr>
            <w:rFonts w:ascii="Times New Roman" w:hAnsi="Times New Roman" w:cs="Times New Roman"/>
            <w:sz w:val="24"/>
            <w:szCs w:val="24"/>
          </w:rPr>
          <w:t>п</w:t>
        </w:r>
      </w:ins>
      <w:del w:id="3686" w:author="Степанова Любовь Борисовна" w:date="2024-10-28T17:28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ропуск установленного образца (с фото 3х4 см) с указанием: ФИО, номера квартиры/</w:t>
      </w:r>
      <w:ins w:id="3687" w:author="Степанова Любовь Борисовна" w:date="2024-10-28T17:28:00Z">
        <w:r w:rsidR="004B0530">
          <w:rPr>
            <w:rFonts w:ascii="Times New Roman" w:hAnsi="Times New Roman" w:cs="Times New Roman"/>
            <w:sz w:val="24"/>
            <w:szCs w:val="24"/>
          </w:rPr>
          <w:t xml:space="preserve"> нежилого помещения</w:t>
        </w:r>
      </w:ins>
      <w:del w:id="3688" w:author="Степанова Любовь Борисовна" w:date="2024-10-28T17:28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>БКФН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, даты допуска на территорию </w:t>
      </w:r>
      <w:del w:id="3689" w:author="Зыков Олег Викторович" w:date="2024-10-17T12:21:00Z">
        <w:r w:rsidRPr="000041A1" w:rsidDel="00ED1EE3">
          <w:rPr>
            <w:rFonts w:ascii="Times New Roman" w:hAnsi="Times New Roman" w:cs="Times New Roman"/>
            <w:sz w:val="24"/>
            <w:szCs w:val="24"/>
          </w:rPr>
          <w:delText>жилого комплекса</w:delText>
        </w:r>
      </w:del>
      <w:ins w:id="3690" w:author="Зыков Олег Викторович" w:date="2024-10-17T12:21:00Z">
        <w:r w:rsidR="00ED1EE3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r w:rsidRPr="000041A1">
        <w:rPr>
          <w:rFonts w:ascii="Times New Roman" w:hAnsi="Times New Roman" w:cs="Times New Roman"/>
          <w:sz w:val="24"/>
          <w:szCs w:val="24"/>
        </w:rPr>
        <w:t>, срока окончания строительно-отделочных работ</w:t>
      </w:r>
      <w:del w:id="3691" w:author="Зыков Олег Викторович" w:date="2024-10-17T12:34:00Z">
        <w:r w:rsidRPr="000041A1" w:rsidDel="00950363">
          <w:rPr>
            <w:rFonts w:ascii="Times New Roman" w:hAnsi="Times New Roman" w:cs="Times New Roman"/>
            <w:sz w:val="24"/>
            <w:szCs w:val="24"/>
          </w:rPr>
          <w:delText>. Бейджи для Пропусков приобретаются самостоятельно собственником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1595561A" w14:textId="1F17747A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692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693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3694" w:author="Степанова Любовь Борисовна" w:date="2024-10-30T17:47:00Z">
        <w:r w:rsidR="000E59B7">
          <w:rPr>
            <w:rFonts w:ascii="Times New Roman" w:hAnsi="Times New Roman" w:cs="Times New Roman"/>
            <w:sz w:val="24"/>
            <w:szCs w:val="24"/>
          </w:rPr>
          <w:t>8</w:t>
        </w:r>
      </w:ins>
      <w:del w:id="3695" w:author="Степанова Любовь Борисовна" w:date="2024-10-30T17:47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Находящийся на территории </w:t>
      </w:r>
      <w:del w:id="3696" w:author="Зыков Олег Викторович" w:date="2024-10-17T12:33:00Z">
        <w:r w:rsidRPr="000041A1" w:rsidDel="00950363">
          <w:rPr>
            <w:rFonts w:ascii="Times New Roman" w:hAnsi="Times New Roman" w:cs="Times New Roman"/>
            <w:sz w:val="24"/>
            <w:szCs w:val="24"/>
          </w:rPr>
          <w:delText xml:space="preserve">ЖК </w:delText>
        </w:r>
      </w:del>
      <w:ins w:id="3697" w:author="Зыков Олег Викторович" w:date="2024-10-17T12:33:00Z">
        <w:r w:rsidR="00950363">
          <w:rPr>
            <w:rFonts w:ascii="Times New Roman" w:hAnsi="Times New Roman" w:cs="Times New Roman"/>
            <w:sz w:val="24"/>
            <w:szCs w:val="24"/>
          </w:rPr>
          <w:t>Комплекса</w:t>
        </w:r>
        <w:r w:rsidR="00950363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работник обязан постоянно иметь при себе </w:t>
      </w:r>
      <w:ins w:id="3698" w:author="Степанова Любовь Борисовна" w:date="2024-10-28T17:59:00Z">
        <w:r w:rsidR="0037704D">
          <w:rPr>
            <w:rFonts w:ascii="Times New Roman" w:hAnsi="Times New Roman" w:cs="Times New Roman"/>
            <w:sz w:val="24"/>
            <w:szCs w:val="24"/>
          </w:rPr>
          <w:t>п</w:t>
        </w:r>
      </w:ins>
      <w:del w:id="3699" w:author="Степанова Любовь Борисовна" w:date="2024-10-28T17:59:00Z">
        <w:r w:rsidRPr="000041A1" w:rsidDel="0037704D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ропуск</w:t>
      </w:r>
      <w:del w:id="3700" w:author="Зыков Олег Викторович" w:date="2024-10-17T12:33:00Z">
        <w:r w:rsidRPr="000041A1" w:rsidDel="00950363">
          <w:rPr>
            <w:rFonts w:ascii="Times New Roman" w:hAnsi="Times New Roman" w:cs="Times New Roman"/>
            <w:sz w:val="24"/>
            <w:szCs w:val="24"/>
          </w:rPr>
          <w:delText>-бейдж</w:delText>
        </w:r>
      </w:del>
      <w:r w:rsidRPr="000041A1">
        <w:rPr>
          <w:rFonts w:ascii="Times New Roman" w:hAnsi="Times New Roman" w:cs="Times New Roman"/>
          <w:sz w:val="24"/>
          <w:szCs w:val="24"/>
        </w:rPr>
        <w:t>, расположенный на верхней одежде так, чтобы работника можно было легко идентифицировать.</w:t>
      </w:r>
    </w:p>
    <w:p w14:paraId="1D14EFA7" w14:textId="40B3940B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701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702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3703" w:author="Степанова Любовь Борисовна" w:date="2024-10-30T17:47:00Z">
        <w:r w:rsidR="000E59B7">
          <w:rPr>
            <w:rFonts w:ascii="Times New Roman" w:hAnsi="Times New Roman" w:cs="Times New Roman"/>
            <w:sz w:val="24"/>
            <w:szCs w:val="24"/>
          </w:rPr>
          <w:t>9</w:t>
        </w:r>
      </w:ins>
      <w:del w:id="3704" w:author="Степанова Любовь Борисовна" w:date="2024-10-30T17:47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10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При необходимости </w:t>
      </w:r>
      <w:ins w:id="3705" w:author="Зыков Олег Викторович" w:date="2024-10-17T12:34:00Z">
        <w:r w:rsidR="00950363">
          <w:rPr>
            <w:rFonts w:ascii="Times New Roman" w:hAnsi="Times New Roman" w:cs="Times New Roman"/>
            <w:sz w:val="24"/>
            <w:szCs w:val="24"/>
          </w:rPr>
          <w:t>С</w:t>
        </w:r>
      </w:ins>
      <w:del w:id="3706" w:author="Зыков Олег Викторович" w:date="2024-10-17T12:34:00Z">
        <w:r w:rsidRPr="000041A1" w:rsidDel="00950363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отрудник </w:t>
      </w:r>
      <w:ins w:id="3707" w:author="Зыков Олег Викторович" w:date="2024-10-17T12:34:00Z">
        <w:r w:rsidR="00950363">
          <w:rPr>
            <w:rFonts w:ascii="Times New Roman" w:hAnsi="Times New Roman" w:cs="Times New Roman"/>
            <w:sz w:val="24"/>
            <w:szCs w:val="24"/>
          </w:rPr>
          <w:t>о</w:t>
        </w:r>
      </w:ins>
      <w:del w:id="3708" w:author="Зыков Олег Викторович" w:date="2024-10-17T12:34:00Z">
        <w:r w:rsidRPr="000041A1" w:rsidDel="00950363">
          <w:rPr>
            <w:rFonts w:ascii="Times New Roman" w:hAnsi="Times New Roman" w:cs="Times New Roman"/>
            <w:sz w:val="24"/>
            <w:szCs w:val="24"/>
          </w:rPr>
          <w:delText>О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храны вправе остановить работников </w:t>
      </w:r>
      <w:del w:id="3709" w:author="Зыков Олег Викторович" w:date="2024-10-17T12:35:00Z">
        <w:r w:rsidRPr="000041A1" w:rsidDel="00950363">
          <w:rPr>
            <w:rFonts w:ascii="Times New Roman" w:hAnsi="Times New Roman" w:cs="Times New Roman"/>
            <w:sz w:val="24"/>
            <w:szCs w:val="24"/>
          </w:rPr>
          <w:delText xml:space="preserve">собственника 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на территории </w:t>
      </w:r>
      <w:del w:id="3710" w:author="Зыков Олег Викторович" w:date="2024-10-17T12:35:00Z">
        <w:r w:rsidRPr="000041A1" w:rsidDel="00950363">
          <w:rPr>
            <w:rFonts w:ascii="Times New Roman" w:hAnsi="Times New Roman" w:cs="Times New Roman"/>
            <w:sz w:val="24"/>
            <w:szCs w:val="24"/>
          </w:rPr>
          <w:delText xml:space="preserve">ЖК </w:delText>
        </w:r>
      </w:del>
      <w:ins w:id="3711" w:author="Зыков Олег Викторович" w:date="2024-10-17T12:35:00Z">
        <w:r w:rsidR="00950363">
          <w:rPr>
            <w:rFonts w:ascii="Times New Roman" w:hAnsi="Times New Roman" w:cs="Times New Roman"/>
            <w:sz w:val="24"/>
            <w:szCs w:val="24"/>
          </w:rPr>
          <w:t>Комплекса</w:t>
        </w:r>
        <w:r w:rsidR="00950363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>для установления личности и оснований нахождения на территории.</w:t>
      </w:r>
    </w:p>
    <w:p w14:paraId="473A8E3B" w14:textId="724A5D2C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712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713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3714" w:author="Степанова Любовь Борисовна" w:date="2024-10-30T17:47:00Z">
        <w:r w:rsidR="000E59B7">
          <w:rPr>
            <w:rFonts w:ascii="Times New Roman" w:hAnsi="Times New Roman" w:cs="Times New Roman"/>
            <w:sz w:val="24"/>
            <w:szCs w:val="24"/>
          </w:rPr>
          <w:t>0</w:t>
        </w:r>
      </w:ins>
      <w:del w:id="3715" w:author="Степанова Любовь Борисовна" w:date="2024-10-30T17:47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1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В случае обнаружения </w:t>
      </w:r>
      <w:ins w:id="3716" w:author="Зыков Олег Викторович" w:date="2024-10-17T12:35:00Z">
        <w:r w:rsidR="00950363">
          <w:rPr>
            <w:rFonts w:ascii="Times New Roman" w:hAnsi="Times New Roman" w:cs="Times New Roman"/>
            <w:sz w:val="24"/>
            <w:szCs w:val="24"/>
          </w:rPr>
          <w:t>С</w:t>
        </w:r>
      </w:ins>
      <w:del w:id="3717" w:author="Зыков Олег Викторович" w:date="2024-10-17T12:35:00Z">
        <w:r w:rsidRPr="000041A1" w:rsidDel="00950363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отрудником </w:t>
      </w:r>
      <w:ins w:id="3718" w:author="Зыков Олег Викторович" w:date="2024-10-17T12:35:00Z">
        <w:r w:rsidR="00950363">
          <w:rPr>
            <w:rFonts w:ascii="Times New Roman" w:hAnsi="Times New Roman" w:cs="Times New Roman"/>
            <w:sz w:val="24"/>
            <w:szCs w:val="24"/>
          </w:rPr>
          <w:t>о</w:t>
        </w:r>
      </w:ins>
      <w:del w:id="3719" w:author="Зыков Олег Викторович" w:date="2024-10-17T12:35:00Z">
        <w:r w:rsidRPr="000041A1" w:rsidDel="00950363">
          <w:rPr>
            <w:rFonts w:ascii="Times New Roman" w:hAnsi="Times New Roman" w:cs="Times New Roman"/>
            <w:sz w:val="24"/>
            <w:szCs w:val="24"/>
          </w:rPr>
          <w:delText>О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храны работника без </w:t>
      </w:r>
      <w:ins w:id="3720" w:author="Степанова Любовь Борисовна" w:date="2024-10-28T17:59:00Z">
        <w:r w:rsidR="0037704D">
          <w:rPr>
            <w:rFonts w:ascii="Times New Roman" w:hAnsi="Times New Roman" w:cs="Times New Roman"/>
            <w:sz w:val="24"/>
            <w:szCs w:val="24"/>
          </w:rPr>
          <w:t>п</w:t>
        </w:r>
      </w:ins>
      <w:del w:id="3721" w:author="Степанова Любовь Борисовна" w:date="2024-10-28T17:59:00Z">
        <w:r w:rsidRPr="000041A1" w:rsidDel="0037704D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ропуска</w:t>
      </w:r>
      <w:del w:id="3722" w:author="Зыков Олег Викторович" w:date="2024-10-17T12:35:00Z">
        <w:r w:rsidRPr="000041A1" w:rsidDel="00950363">
          <w:rPr>
            <w:rFonts w:ascii="Times New Roman" w:hAnsi="Times New Roman" w:cs="Times New Roman"/>
            <w:sz w:val="24"/>
            <w:szCs w:val="24"/>
          </w:rPr>
          <w:delText xml:space="preserve"> - бейджа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(либо с </w:t>
      </w:r>
      <w:ins w:id="3723" w:author="Степанова Любовь Борисовна" w:date="2024-10-28T17:29:00Z">
        <w:r w:rsidR="004B0530">
          <w:rPr>
            <w:rFonts w:ascii="Times New Roman" w:hAnsi="Times New Roman" w:cs="Times New Roman"/>
            <w:sz w:val="24"/>
            <w:szCs w:val="24"/>
          </w:rPr>
          <w:t>п</w:t>
        </w:r>
      </w:ins>
      <w:del w:id="3724" w:author="Степанова Любовь Борисовна" w:date="2024-10-28T17:29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ропуском, срок действия которого истек), его данные фиксируются, сверяются со списком допущенных лиц и доводятся до сведения </w:t>
      </w:r>
      <w:del w:id="3725" w:author="Зыков Олег Викторович" w:date="2024-10-17T12:38:00Z">
        <w:r w:rsidRPr="000041A1" w:rsidDel="00950363">
          <w:rPr>
            <w:rFonts w:ascii="Times New Roman" w:hAnsi="Times New Roman" w:cs="Times New Roman"/>
            <w:sz w:val="24"/>
            <w:szCs w:val="24"/>
          </w:rPr>
          <w:delText>Управляющего</w:delText>
        </w:r>
      </w:del>
      <w:ins w:id="3726" w:author="Зыков Олег Викторович" w:date="2024-10-17T12:38:00Z">
        <w:del w:id="3727" w:author="Степанова Любовь Борисовна" w:date="2024-10-28T17:29:00Z">
          <w:r w:rsidR="00950363" w:rsidDel="004B0530">
            <w:rPr>
              <w:rFonts w:ascii="Times New Roman" w:hAnsi="Times New Roman" w:cs="Times New Roman"/>
              <w:sz w:val="24"/>
              <w:szCs w:val="24"/>
            </w:rPr>
            <w:delText xml:space="preserve">Администрации </w:delText>
          </w:r>
        </w:del>
        <w:r w:rsidR="00950363">
          <w:rPr>
            <w:rFonts w:ascii="Times New Roman" w:hAnsi="Times New Roman" w:cs="Times New Roman"/>
            <w:sz w:val="24"/>
            <w:szCs w:val="24"/>
          </w:rPr>
          <w:t>У</w:t>
        </w:r>
      </w:ins>
      <w:ins w:id="3728" w:author="Степанова Любовь Борисовна" w:date="2024-10-28T17:29:00Z">
        <w:r w:rsidR="004B0530">
          <w:rPr>
            <w:rFonts w:ascii="Times New Roman" w:hAnsi="Times New Roman" w:cs="Times New Roman"/>
            <w:sz w:val="24"/>
            <w:szCs w:val="24"/>
          </w:rPr>
          <w:t>правляющей организации</w:t>
        </w:r>
      </w:ins>
      <w:ins w:id="3729" w:author="Зыков Олег Викторович" w:date="2024-10-17T12:38:00Z">
        <w:del w:id="3730" w:author="Степанова Любовь Борисовна" w:date="2024-10-28T17:29:00Z">
          <w:r w:rsidR="00950363" w:rsidDel="004B0530">
            <w:rPr>
              <w:rFonts w:ascii="Times New Roman" w:hAnsi="Times New Roman" w:cs="Times New Roman"/>
              <w:sz w:val="24"/>
              <w:szCs w:val="24"/>
            </w:rPr>
            <w:delText>К</w:delText>
          </w:r>
        </w:del>
      </w:ins>
      <w:r w:rsidRPr="000041A1">
        <w:rPr>
          <w:rFonts w:ascii="Times New Roman" w:hAnsi="Times New Roman" w:cs="Times New Roman"/>
          <w:sz w:val="24"/>
          <w:szCs w:val="24"/>
        </w:rPr>
        <w:t xml:space="preserve">. Если </w:t>
      </w:r>
      <w:ins w:id="3731" w:author="Степанова Любовь Борисовна" w:date="2024-10-28T17:29:00Z">
        <w:r w:rsidR="004B0530">
          <w:rPr>
            <w:rFonts w:ascii="Times New Roman" w:hAnsi="Times New Roman" w:cs="Times New Roman"/>
            <w:sz w:val="24"/>
            <w:szCs w:val="24"/>
          </w:rPr>
          <w:t>имя</w:t>
        </w:r>
      </w:ins>
      <w:del w:id="3732" w:author="Степанова Любовь Борисовна" w:date="2024-10-28T17:29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>ФИО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работника обнаружены в списке — </w:t>
      </w:r>
      <w:del w:id="3733" w:author="Зыков Олег Викторович" w:date="2024-10-17T12:47:00Z">
        <w:r w:rsidRPr="000041A1" w:rsidDel="003657BF">
          <w:rPr>
            <w:rFonts w:ascii="Times New Roman" w:hAnsi="Times New Roman" w:cs="Times New Roman"/>
            <w:sz w:val="24"/>
            <w:szCs w:val="24"/>
          </w:rPr>
          <w:delText xml:space="preserve">Управляющий </w:delText>
        </w:r>
      </w:del>
      <w:ins w:id="3734" w:author="Зыков Олег Викторович" w:date="2024-10-17T12:47:00Z">
        <w:del w:id="3735" w:author="Степанова Любовь Борисовна" w:date="2024-10-28T17:29:00Z">
          <w:r w:rsidR="003657BF" w:rsidDel="004B0530">
            <w:rPr>
              <w:rFonts w:ascii="Times New Roman" w:hAnsi="Times New Roman" w:cs="Times New Roman"/>
              <w:sz w:val="24"/>
              <w:szCs w:val="24"/>
            </w:rPr>
            <w:delText xml:space="preserve">Администрация </w:delText>
          </w:r>
        </w:del>
        <w:r w:rsidR="003657BF">
          <w:rPr>
            <w:rFonts w:ascii="Times New Roman" w:hAnsi="Times New Roman" w:cs="Times New Roman"/>
            <w:sz w:val="24"/>
            <w:szCs w:val="24"/>
          </w:rPr>
          <w:t>У</w:t>
        </w:r>
      </w:ins>
      <w:ins w:id="3736" w:author="Степанова Любовь Борисовна" w:date="2024-10-28T17:29:00Z">
        <w:r w:rsidR="004B0530">
          <w:rPr>
            <w:rFonts w:ascii="Times New Roman" w:hAnsi="Times New Roman" w:cs="Times New Roman"/>
            <w:sz w:val="24"/>
            <w:szCs w:val="24"/>
          </w:rPr>
          <w:t>правляющая организация</w:t>
        </w:r>
      </w:ins>
      <w:ins w:id="3737" w:author="Зыков Олег Викторович" w:date="2024-10-17T12:47:00Z">
        <w:del w:id="3738" w:author="Степанова Любовь Борисовна" w:date="2024-10-28T17:29:00Z">
          <w:r w:rsidR="003657BF" w:rsidDel="004B0530">
            <w:rPr>
              <w:rFonts w:ascii="Times New Roman" w:hAnsi="Times New Roman" w:cs="Times New Roman"/>
              <w:sz w:val="24"/>
              <w:szCs w:val="24"/>
            </w:rPr>
            <w:delText>К</w:delText>
          </w:r>
        </w:del>
        <w:r w:rsidR="003657BF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свяжется с собственником помещения в тот же день и уточнит основания его нахождения на территории </w:t>
      </w:r>
      <w:del w:id="3739" w:author="Зыков Олег Викторович" w:date="2024-10-17T12:45:00Z">
        <w:r w:rsidRPr="000041A1" w:rsidDel="003657BF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ins w:id="3740" w:author="Зыков Олег Викторович" w:date="2024-10-17T12:45:00Z">
        <w:r w:rsidR="003657BF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r w:rsidRPr="000041A1">
        <w:rPr>
          <w:rFonts w:ascii="Times New Roman" w:hAnsi="Times New Roman" w:cs="Times New Roman"/>
          <w:sz w:val="24"/>
          <w:szCs w:val="24"/>
        </w:rPr>
        <w:t>. Если данные работника не обнаружены — Управляющ</w:t>
      </w:r>
      <w:ins w:id="3741" w:author="Степанова Любовь Борисовна" w:date="2024-10-28T17:30:00Z">
        <w:r w:rsidR="004B0530">
          <w:rPr>
            <w:rFonts w:ascii="Times New Roman" w:hAnsi="Times New Roman" w:cs="Times New Roman"/>
            <w:sz w:val="24"/>
            <w:szCs w:val="24"/>
          </w:rPr>
          <w:t>ая организация</w:t>
        </w:r>
      </w:ins>
      <w:del w:id="3742" w:author="Степанова Любовь Борисовна" w:date="2024-10-28T17:30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 xml:space="preserve">ий </w:delText>
        </w:r>
      </w:del>
      <w:ins w:id="3743" w:author="Степанова Любовь Борисовна" w:date="2024-10-28T17:30:00Z">
        <w:r w:rsidR="004B0530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незамедлительно примет решение о предоставлении информации о нем в </w:t>
      </w:r>
      <w:ins w:id="3744" w:author="Степанова Любовь Борисовна" w:date="2024-10-28T17:30:00Z">
        <w:r w:rsidR="004B0530">
          <w:rPr>
            <w:rFonts w:ascii="Times New Roman" w:hAnsi="Times New Roman" w:cs="Times New Roman"/>
            <w:sz w:val="24"/>
            <w:szCs w:val="24"/>
          </w:rPr>
          <w:t>У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ФМС и </w:t>
      </w:r>
      <w:ins w:id="3745" w:author="Степанова Любовь Борисовна" w:date="2024-10-28T17:29:00Z">
        <w:r w:rsidR="004B0530">
          <w:rPr>
            <w:rFonts w:ascii="Times New Roman" w:hAnsi="Times New Roman" w:cs="Times New Roman"/>
            <w:sz w:val="24"/>
            <w:szCs w:val="24"/>
          </w:rPr>
          <w:t>у</w:t>
        </w:r>
      </w:ins>
      <w:del w:id="3746" w:author="Степанова Любовь Борисовна" w:date="2024-10-28T17:29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>У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частковому</w:t>
      </w:r>
      <w:ins w:id="3747" w:author="Степанова Любовь Борисовна" w:date="2024-10-28T17:29:00Z">
        <w:r w:rsidR="004B0530">
          <w:rPr>
            <w:rFonts w:ascii="Times New Roman" w:hAnsi="Times New Roman" w:cs="Times New Roman"/>
            <w:sz w:val="24"/>
            <w:szCs w:val="24"/>
          </w:rPr>
          <w:t xml:space="preserve"> полиции</w:t>
        </w:r>
      </w:ins>
      <w:r w:rsidRPr="000041A1">
        <w:rPr>
          <w:rFonts w:ascii="Times New Roman" w:hAnsi="Times New Roman" w:cs="Times New Roman"/>
          <w:sz w:val="24"/>
          <w:szCs w:val="24"/>
        </w:rPr>
        <w:t>, уведомив собственника.</w:t>
      </w:r>
    </w:p>
    <w:p w14:paraId="2C6F443D" w14:textId="00A1244A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748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749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3750" w:author="Степанова Любовь Борисовна" w:date="2024-10-30T17:47:00Z">
        <w:r w:rsidR="000E59B7">
          <w:rPr>
            <w:rFonts w:ascii="Times New Roman" w:hAnsi="Times New Roman" w:cs="Times New Roman"/>
            <w:sz w:val="24"/>
            <w:szCs w:val="24"/>
          </w:rPr>
          <w:t>1</w:t>
        </w:r>
      </w:ins>
      <w:del w:id="3751" w:author="Степанова Любовь Борисовна" w:date="2024-10-30T17:47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2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 При выявлении фактов нарушения работником настоящих Правил и (или) норм действующего законодательства РФ — У</w:t>
      </w:r>
      <w:ins w:id="3752" w:author="Степанова Любовь Борисовна" w:date="2024-10-28T17:30:00Z">
        <w:r w:rsidR="004B0530">
          <w:rPr>
            <w:rFonts w:ascii="Times New Roman" w:hAnsi="Times New Roman" w:cs="Times New Roman"/>
            <w:sz w:val="24"/>
            <w:szCs w:val="24"/>
          </w:rPr>
          <w:t>правляющая организация</w:t>
        </w:r>
      </w:ins>
      <w:del w:id="3753" w:author="Степанова Любовь Борисовна" w:date="2024-10-28T17:30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>правляющий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сообщает об этом собственнику. При неоднократном (два и более раз) нарушении У</w:t>
      </w:r>
      <w:ins w:id="3754" w:author="Степанова Любовь Борисовна" w:date="2024-10-28T17:31:00Z">
        <w:r w:rsidR="004B0530">
          <w:rPr>
            <w:rFonts w:ascii="Times New Roman" w:hAnsi="Times New Roman" w:cs="Times New Roman"/>
            <w:sz w:val="24"/>
            <w:szCs w:val="24"/>
          </w:rPr>
          <w:t>правляющая организация</w:t>
        </w:r>
      </w:ins>
      <w:del w:id="3755" w:author="Степанова Любовь Борисовна" w:date="2024-10-28T17:31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>правляющий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вправе принять решение об аннулировании допуска такого работника к производству работ.</w:t>
      </w:r>
    </w:p>
    <w:p w14:paraId="4399AF60" w14:textId="0553C246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756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757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3758" w:author="Степанова Любовь Борисовна" w:date="2024-10-30T17:47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759" w:author="Степанова Любовь Борисовна" w:date="2024-10-30T17:47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3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Если выявлены факты совершения работником правонарушений и преступлений </w:t>
      </w:r>
      <w:del w:id="3760" w:author="Степанова Любовь Борисовна" w:date="2024-10-28T17:31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3761" w:author="Степанова Любовь Борисовна" w:date="2024-10-28T17:31:00Z">
        <w:r w:rsidR="004B0530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У</w:t>
      </w:r>
      <w:ins w:id="3762" w:author="Степанова Любовь Борисовна" w:date="2024-10-28T17:31:00Z">
        <w:r w:rsidR="004B0530">
          <w:rPr>
            <w:rFonts w:ascii="Times New Roman" w:hAnsi="Times New Roman" w:cs="Times New Roman"/>
            <w:sz w:val="24"/>
            <w:szCs w:val="24"/>
          </w:rPr>
          <w:t>правляющая организация</w:t>
        </w:r>
      </w:ins>
      <w:del w:id="3763" w:author="Степанова Любовь Борисовна" w:date="2024-10-28T17:31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>правляющий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незамедлительно уведомляет правоохранительные органы и ставит в известность собственника. При этом сотрудник </w:t>
      </w:r>
      <w:ins w:id="3764" w:author="Зыков Олег Викторович" w:date="2024-10-17T12:48:00Z">
        <w:del w:id="3765" w:author="Степанова Любовь Борисовна" w:date="2024-10-28T17:32:00Z">
          <w:r w:rsidR="003657BF" w:rsidDel="004B0530">
            <w:rPr>
              <w:rFonts w:ascii="Times New Roman" w:hAnsi="Times New Roman" w:cs="Times New Roman"/>
              <w:sz w:val="24"/>
              <w:szCs w:val="24"/>
            </w:rPr>
            <w:delText>С</w:delText>
          </w:r>
        </w:del>
      </w:ins>
      <w:del w:id="3766" w:author="Степанова Любовь Борисовна" w:date="2024-10-28T17:32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 xml:space="preserve">службы </w:delText>
        </w:r>
      </w:del>
      <w:ins w:id="3767" w:author="Зыков Олег Викторович" w:date="2024-10-17T12:48:00Z">
        <w:r w:rsidR="003657BF">
          <w:rPr>
            <w:rFonts w:ascii="Times New Roman" w:hAnsi="Times New Roman" w:cs="Times New Roman"/>
            <w:sz w:val="24"/>
            <w:szCs w:val="24"/>
          </w:rPr>
          <w:t>о</w:t>
        </w:r>
      </w:ins>
      <w:del w:id="3768" w:author="Зыков Олег Викторович" w:date="2024-10-17T12:48:00Z">
        <w:r w:rsidRPr="000041A1" w:rsidDel="003657BF">
          <w:rPr>
            <w:rFonts w:ascii="Times New Roman" w:hAnsi="Times New Roman" w:cs="Times New Roman"/>
            <w:sz w:val="24"/>
            <w:szCs w:val="24"/>
          </w:rPr>
          <w:delText>О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храны вправе применить меры реагирования к такому работнику, направленные на предотвращение совершения противоправных действий;</w:t>
      </w:r>
    </w:p>
    <w:p w14:paraId="79E9E032" w14:textId="3A352B1F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769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770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3771" w:author="Степанова Любовь Борисовна" w:date="2024-10-30T17:47:00Z">
        <w:r w:rsidR="000E59B7">
          <w:rPr>
            <w:rFonts w:ascii="Times New Roman" w:hAnsi="Times New Roman" w:cs="Times New Roman"/>
            <w:sz w:val="24"/>
            <w:szCs w:val="24"/>
          </w:rPr>
          <w:t>3</w:t>
        </w:r>
      </w:ins>
      <w:del w:id="3772" w:author="Степанова Любовь Борисовна" w:date="2024-10-30T17:47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 Собственник обязан размещать работников для временного пребывания (при проведении работ в жилом помещении) с соблюдением противопожарных и санитарных норм и требований;</w:t>
      </w:r>
    </w:p>
    <w:p w14:paraId="1C4AD4B4" w14:textId="7E0DDBC9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773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774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3775" w:author="Степанова Любовь Борисовна" w:date="2024-10-30T17:47:00Z">
        <w:r w:rsidR="000E59B7">
          <w:rPr>
            <w:rFonts w:ascii="Times New Roman" w:hAnsi="Times New Roman" w:cs="Times New Roman"/>
            <w:sz w:val="24"/>
            <w:szCs w:val="24"/>
          </w:rPr>
          <w:t>4</w:t>
        </w:r>
      </w:ins>
      <w:del w:id="3776" w:author="Степанова Любовь Борисовна" w:date="2024-10-30T17:47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Нарушение пропускного режима, требований правил пожарной безопасности, санитарно-технических норм, других условий нахождения, уполномоченных собственником ответственных лиц и рабочих на территории жилого комплекса - оформляются Управляющей </w:t>
      </w:r>
      <w:del w:id="3777" w:author="Зыков Олег Викторович" w:date="2024-10-17T12:49:00Z">
        <w:r w:rsidRPr="000041A1" w:rsidDel="003657BF">
          <w:rPr>
            <w:rFonts w:ascii="Times New Roman" w:hAnsi="Times New Roman" w:cs="Times New Roman"/>
            <w:sz w:val="24"/>
            <w:szCs w:val="24"/>
          </w:rPr>
          <w:delText xml:space="preserve">компанией </w:delText>
        </w:r>
      </w:del>
      <w:ins w:id="3778" w:author="Зыков Олег Викторович" w:date="2024-10-17T12:49:00Z">
        <w:r w:rsidR="003657BF">
          <w:rPr>
            <w:rFonts w:ascii="Times New Roman" w:hAnsi="Times New Roman" w:cs="Times New Roman"/>
            <w:sz w:val="24"/>
            <w:szCs w:val="24"/>
          </w:rPr>
          <w:t>организацией</w:t>
        </w:r>
        <w:r w:rsidR="003657BF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в письменной форме, с последующим принятием необходимых и (или) срочных неотложных мер для предотвращения негативных последствий и исключения повтора подобных ситуаций (вплоть до выдворения с территории </w:t>
      </w:r>
      <w:ins w:id="3779" w:author="Степанова Любовь Борисовна" w:date="2024-10-28T17:33:00Z">
        <w:r w:rsidR="004B0530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del w:id="3780" w:author="Степанова Любовь Борисовна" w:date="2024-10-28T17:33:00Z">
        <w:r w:rsidRPr="000041A1" w:rsidDel="004B0530">
          <w:rPr>
            <w:rFonts w:ascii="Times New Roman" w:hAnsi="Times New Roman" w:cs="Times New Roman"/>
            <w:sz w:val="24"/>
            <w:szCs w:val="24"/>
          </w:rPr>
          <w:delText>жилого комплекса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, вызова </w:t>
      </w:r>
      <w:r w:rsidRPr="000041A1">
        <w:rPr>
          <w:rFonts w:ascii="Times New Roman" w:hAnsi="Times New Roman" w:cs="Times New Roman"/>
          <w:sz w:val="24"/>
          <w:szCs w:val="24"/>
        </w:rPr>
        <w:lastRenderedPageBreak/>
        <w:t>правоохранительных органов, наложения денежных взысканий в целях компенсации убытков, возникающих в связи с необходимостью применения таких мер).</w:t>
      </w:r>
    </w:p>
    <w:p w14:paraId="7DCEBEA6" w14:textId="263B668D" w:rsidR="000041A1" w:rsidRPr="000041A1" w:rsidRDefault="000041A1" w:rsidP="001F77A0">
      <w:pPr>
        <w:keepNext/>
        <w:keepLines/>
        <w:spacing w:after="0"/>
        <w:ind w:firstLine="567"/>
        <w:jc w:val="both"/>
        <w:outlineLvl w:val="2"/>
        <w:rPr>
          <w:rFonts w:ascii="Times New Roman" w:eastAsiaTheme="majorEastAsia" w:hAnsi="Times New Roman" w:cs="Times New Roman"/>
          <w:sz w:val="24"/>
          <w:szCs w:val="24"/>
        </w:rPr>
      </w:pPr>
      <w:r w:rsidRPr="000041A1">
        <w:rPr>
          <w:rFonts w:ascii="Times New Roman" w:eastAsiaTheme="majorEastAsia" w:hAnsi="Times New Roman" w:cs="Times New Roman"/>
          <w:sz w:val="24"/>
          <w:szCs w:val="24"/>
        </w:rPr>
        <w:t>1</w:t>
      </w:r>
      <w:ins w:id="3781" w:author="Степанова Любовь Борисовна" w:date="2024-10-30T19:08:00Z">
        <w:r w:rsidR="00A35A6F">
          <w:rPr>
            <w:rFonts w:ascii="Times New Roman" w:eastAsiaTheme="majorEastAsia" w:hAnsi="Times New Roman" w:cs="Times New Roman"/>
            <w:sz w:val="24"/>
            <w:szCs w:val="24"/>
          </w:rPr>
          <w:t>1</w:t>
        </w:r>
      </w:ins>
      <w:del w:id="3782" w:author="Степанова Любовь Борисовна" w:date="2024-10-30T19:08:00Z">
        <w:r w:rsidR="00EA0DED" w:rsidDel="00A35A6F">
          <w:rPr>
            <w:rFonts w:ascii="Times New Roman" w:eastAsiaTheme="majorEastAsia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eastAsiaTheme="majorEastAsia" w:hAnsi="Times New Roman" w:cs="Times New Roman"/>
          <w:sz w:val="24"/>
          <w:szCs w:val="24"/>
        </w:rPr>
        <w:t>.1</w:t>
      </w:r>
      <w:ins w:id="3783" w:author="Степанова Любовь Борисовна" w:date="2024-10-30T17:47:00Z">
        <w:r w:rsidR="000E59B7">
          <w:rPr>
            <w:rFonts w:ascii="Times New Roman" w:eastAsiaTheme="majorEastAsia" w:hAnsi="Times New Roman" w:cs="Times New Roman"/>
            <w:sz w:val="24"/>
            <w:szCs w:val="24"/>
          </w:rPr>
          <w:t>5</w:t>
        </w:r>
      </w:ins>
      <w:del w:id="3784" w:author="Степанова Любовь Борисовна" w:date="2024-10-30T17:47:00Z">
        <w:r w:rsidRPr="000041A1" w:rsidDel="000E59B7">
          <w:rPr>
            <w:rFonts w:ascii="Times New Roman" w:eastAsiaTheme="majorEastAsia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eastAsiaTheme="majorEastAsia" w:hAnsi="Times New Roman" w:cs="Times New Roman"/>
          <w:sz w:val="24"/>
          <w:szCs w:val="24"/>
        </w:rPr>
        <w:t xml:space="preserve">. На территории </w:t>
      </w:r>
      <w:del w:id="3785" w:author="Зыков Олег Викторович" w:date="2024-10-17T12:50:00Z">
        <w:r w:rsidRPr="000041A1" w:rsidDel="007829B7">
          <w:rPr>
            <w:rFonts w:ascii="Times New Roman" w:eastAsiaTheme="majorEastAsia" w:hAnsi="Times New Roman" w:cs="Times New Roman"/>
            <w:sz w:val="24"/>
            <w:szCs w:val="24"/>
          </w:rPr>
          <w:delText>жилого комплекса</w:delText>
        </w:r>
      </w:del>
      <w:ins w:id="3786" w:author="Зыков Олег Викторович" w:date="2024-10-17T12:50:00Z">
        <w:r w:rsidR="007829B7">
          <w:rPr>
            <w:rFonts w:ascii="Times New Roman" w:eastAsiaTheme="majorEastAsia" w:hAnsi="Times New Roman" w:cs="Times New Roman"/>
            <w:sz w:val="24"/>
            <w:szCs w:val="24"/>
          </w:rPr>
          <w:t>Комплекса</w:t>
        </w:r>
      </w:ins>
      <w:del w:id="3787" w:author="Зыков Олег Викторович" w:date="2024-10-17T12:50:00Z">
        <w:r w:rsidRPr="000041A1" w:rsidDel="007829B7">
          <w:rPr>
            <w:rFonts w:ascii="Times New Roman" w:eastAsiaTheme="majorEastAsia" w:hAnsi="Times New Roman" w:cs="Times New Roman"/>
            <w:sz w:val="24"/>
            <w:szCs w:val="24"/>
          </w:rPr>
          <w:delText>, придомовой территории</w:delText>
        </w:r>
      </w:del>
      <w:r w:rsidRPr="000041A1">
        <w:rPr>
          <w:rFonts w:ascii="Times New Roman" w:eastAsiaTheme="majorEastAsia" w:hAnsi="Times New Roman" w:cs="Times New Roman"/>
          <w:sz w:val="24"/>
          <w:szCs w:val="24"/>
        </w:rPr>
        <w:t>, в благоустроенных для отдыха местах общего пользования, на детских и спортивных площадках работникам, привлеченным собственником, запрещается:</w:t>
      </w:r>
    </w:p>
    <w:p w14:paraId="7F74EE85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- передвижение в целях, не связанных с выполнением возложенных на них обязанностей;</w:t>
      </w:r>
    </w:p>
    <w:p w14:paraId="43EF6D36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- передвижение в грязной, испорченной одежде и обуви, в непристойном, неопрятном виде;</w:t>
      </w:r>
    </w:p>
    <w:p w14:paraId="533D850F" w14:textId="1A3819B6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- распитие спиртных и алкогольсодержащих напитков; употребление наркотических веществ; нахождение в состоянии алкогольного и наркотического опьянения. Выявленные нарушители задерживаются </w:t>
      </w:r>
      <w:ins w:id="3788" w:author="Зыков Олег Викторович" w:date="2024-10-17T12:52:00Z">
        <w:r w:rsidR="007829B7">
          <w:rPr>
            <w:rFonts w:ascii="Times New Roman" w:hAnsi="Times New Roman" w:cs="Times New Roman"/>
            <w:sz w:val="24"/>
            <w:szCs w:val="24"/>
          </w:rPr>
          <w:t>С</w:t>
        </w:r>
      </w:ins>
      <w:del w:id="3789" w:author="Зыков Олег Викторович" w:date="2024-10-17T12:52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отрудниками </w:t>
      </w:r>
      <w:ins w:id="3790" w:author="Зыков Олег Викторович" w:date="2024-10-17T12:52:00Z">
        <w:r w:rsidR="007829B7">
          <w:rPr>
            <w:rFonts w:ascii="Times New Roman" w:hAnsi="Times New Roman" w:cs="Times New Roman"/>
            <w:sz w:val="24"/>
            <w:szCs w:val="24"/>
          </w:rPr>
          <w:t>ох</w:t>
        </w:r>
      </w:ins>
      <w:del w:id="3791" w:author="Зыков Олег Викторович" w:date="2024-10-17T12:52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>Ох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раны и немедленно выдворяются за территорию;</w:t>
      </w:r>
    </w:p>
    <w:p w14:paraId="7A26857C" w14:textId="4CC3BF6F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- курение в </w:t>
      </w:r>
      <w:del w:id="3792" w:author="Зыков Олег Викторович" w:date="2024-10-17T12:53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>местах общего пользования</w:delText>
        </w:r>
      </w:del>
      <w:ins w:id="3793" w:author="Зыков Олег Викторович" w:date="2024-10-17T12:53:00Z">
        <w:r w:rsidR="007829B7">
          <w:rPr>
            <w:rFonts w:ascii="Times New Roman" w:hAnsi="Times New Roman" w:cs="Times New Roman"/>
            <w:sz w:val="24"/>
            <w:szCs w:val="24"/>
          </w:rPr>
          <w:t>МОП</w:t>
        </w:r>
      </w:ins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32DBDB9C" w14:textId="4591131C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794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795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3796" w:author="Степанова Любовь Борисовна" w:date="2024-10-30T17:47:00Z">
        <w:r w:rsidR="000E59B7">
          <w:rPr>
            <w:rFonts w:ascii="Times New Roman" w:hAnsi="Times New Roman" w:cs="Times New Roman"/>
            <w:sz w:val="24"/>
            <w:szCs w:val="24"/>
          </w:rPr>
          <w:t>6</w:t>
        </w:r>
      </w:ins>
      <w:del w:id="3797" w:author="Степанова Любовь Борисовна" w:date="2024-10-30T17:47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Управляющая </w:t>
      </w:r>
      <w:del w:id="3798" w:author="Зыков Олег Викторович" w:date="2024-10-17T12:53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 xml:space="preserve">компания </w:delText>
        </w:r>
      </w:del>
      <w:ins w:id="3799" w:author="Зыков Олег Викторович" w:date="2024-10-17T12:53:00Z">
        <w:r w:rsidR="007829B7">
          <w:rPr>
            <w:rFonts w:ascii="Times New Roman" w:hAnsi="Times New Roman" w:cs="Times New Roman"/>
            <w:sz w:val="24"/>
            <w:szCs w:val="24"/>
          </w:rPr>
          <w:t>организация</w:t>
        </w:r>
        <w:r w:rsidR="007829B7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осуществляет общий контроль при ведении Работ на территории жилого комплекса, контроль за соблюдением собственником требований о сохранении архитектурного облика </w:t>
      </w:r>
      <w:del w:id="3800" w:author="Зыков Олег Викторович" w:date="2024-10-17T12:56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>Многоквартирного дома</w:delText>
        </w:r>
      </w:del>
      <w:ins w:id="3801" w:author="Зыков Олег Викторович" w:date="2024-10-17T12:56:00Z">
        <w:r w:rsidR="007829B7">
          <w:rPr>
            <w:rFonts w:ascii="Times New Roman" w:hAnsi="Times New Roman" w:cs="Times New Roman"/>
            <w:sz w:val="24"/>
            <w:szCs w:val="24"/>
          </w:rPr>
          <w:t>МКД</w:t>
        </w:r>
      </w:ins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3784C95D" w14:textId="2E356B19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02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803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3804" w:author="Степанова Любовь Борисовна" w:date="2024-10-30T17:48:00Z">
        <w:r w:rsidR="000E59B7">
          <w:rPr>
            <w:rFonts w:ascii="Times New Roman" w:hAnsi="Times New Roman" w:cs="Times New Roman"/>
            <w:sz w:val="24"/>
            <w:szCs w:val="24"/>
          </w:rPr>
          <w:t>7</w:t>
        </w:r>
      </w:ins>
      <w:del w:id="3805" w:author="Степанова Любовь Борисовна" w:date="2024-10-30T17:47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Ответственность за соблюдение порядка по ведению </w:t>
      </w:r>
      <w:ins w:id="3806" w:author="Зыков Олег Викторович" w:date="2024-10-17T12:54:00Z">
        <w:r w:rsidR="007829B7">
          <w:rPr>
            <w:rFonts w:ascii="Times New Roman" w:hAnsi="Times New Roman" w:cs="Times New Roman"/>
            <w:sz w:val="24"/>
            <w:szCs w:val="24"/>
          </w:rPr>
          <w:t>Р</w:t>
        </w:r>
      </w:ins>
      <w:del w:id="3807" w:author="Зыков Олег Викторович" w:date="2024-10-17T12:54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>р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абот (в том числе, шумных) и нахождению на территории жилого комплекса работников - возлагается на собственника, в интересах которого осуществляются соответствующие работы.</w:t>
      </w:r>
    </w:p>
    <w:p w14:paraId="7C2DB884" w14:textId="1032287A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08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809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3810" w:author="Степанова Любовь Борисовна" w:date="2024-10-30T17:48:00Z">
        <w:r w:rsidR="000E59B7">
          <w:rPr>
            <w:rFonts w:ascii="Times New Roman" w:hAnsi="Times New Roman" w:cs="Times New Roman"/>
            <w:sz w:val="24"/>
            <w:szCs w:val="24"/>
          </w:rPr>
          <w:t>8</w:t>
        </w:r>
      </w:ins>
      <w:del w:id="3811" w:author="Степанова Любовь Борисовна" w:date="2024-10-30T17:48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Пребывание рабочих обеспечивается собственником в соответствии с действующим Законодательством РФ и требованиями настоящих </w:t>
      </w:r>
      <w:ins w:id="3812" w:author="Зыков Олег Викторович" w:date="2024-10-17T12:56:00Z">
        <w:r w:rsidR="007829B7">
          <w:rPr>
            <w:rFonts w:ascii="Times New Roman" w:hAnsi="Times New Roman" w:cs="Times New Roman"/>
            <w:sz w:val="24"/>
            <w:szCs w:val="24"/>
          </w:rPr>
          <w:t>П</w:t>
        </w:r>
      </w:ins>
      <w:del w:id="3813" w:author="Зыков Олег Викторович" w:date="2024-10-17T12:56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равил.</w:t>
      </w:r>
    </w:p>
    <w:p w14:paraId="010CA7F4" w14:textId="36FFCECC" w:rsidR="000041A1" w:rsidRPr="000041A1" w:rsidRDefault="000041A1" w:rsidP="001F77A0">
      <w:pPr>
        <w:keepNext/>
        <w:keepLines/>
        <w:spacing w:after="0"/>
        <w:ind w:firstLine="567"/>
        <w:jc w:val="both"/>
        <w:outlineLvl w:val="2"/>
        <w:rPr>
          <w:rFonts w:ascii="Times New Roman" w:eastAsiaTheme="majorEastAsia" w:hAnsi="Times New Roman" w:cs="Times New Roman"/>
          <w:sz w:val="24"/>
          <w:szCs w:val="24"/>
        </w:rPr>
      </w:pPr>
      <w:r w:rsidRPr="000041A1">
        <w:rPr>
          <w:rFonts w:ascii="Times New Roman" w:eastAsiaTheme="majorEastAsia" w:hAnsi="Times New Roman" w:cs="Times New Roman"/>
          <w:sz w:val="24"/>
          <w:szCs w:val="24"/>
        </w:rPr>
        <w:t>1</w:t>
      </w:r>
      <w:ins w:id="3814" w:author="Степанова Любовь Борисовна" w:date="2024-10-30T19:08:00Z">
        <w:r w:rsidR="00A35A6F">
          <w:rPr>
            <w:rFonts w:ascii="Times New Roman" w:eastAsiaTheme="majorEastAsia" w:hAnsi="Times New Roman" w:cs="Times New Roman"/>
            <w:sz w:val="24"/>
            <w:szCs w:val="24"/>
          </w:rPr>
          <w:t>1</w:t>
        </w:r>
      </w:ins>
      <w:del w:id="3815" w:author="Степанова Любовь Борисовна" w:date="2024-10-30T19:08:00Z">
        <w:r w:rsidR="00EA0DED" w:rsidDel="00A35A6F">
          <w:rPr>
            <w:rFonts w:ascii="Times New Roman" w:eastAsiaTheme="majorEastAsia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eastAsiaTheme="majorEastAsia" w:hAnsi="Times New Roman" w:cs="Times New Roman"/>
          <w:sz w:val="24"/>
          <w:szCs w:val="24"/>
        </w:rPr>
        <w:t>.</w:t>
      </w:r>
      <w:ins w:id="3816" w:author="Степанова Любовь Борисовна" w:date="2024-10-30T17:48:00Z">
        <w:r w:rsidR="000E59B7">
          <w:rPr>
            <w:rFonts w:ascii="Times New Roman" w:eastAsiaTheme="majorEastAsia" w:hAnsi="Times New Roman" w:cs="Times New Roman"/>
            <w:sz w:val="24"/>
            <w:szCs w:val="24"/>
          </w:rPr>
          <w:t>19</w:t>
        </w:r>
      </w:ins>
      <w:del w:id="3817" w:author="Степанова Любовь Борисовна" w:date="2024-10-30T17:48:00Z">
        <w:r w:rsidRPr="000041A1" w:rsidDel="000E59B7">
          <w:rPr>
            <w:rFonts w:ascii="Times New Roman" w:eastAsiaTheme="majorEastAsia" w:hAnsi="Times New Roman" w:cs="Times New Roman"/>
            <w:sz w:val="24"/>
            <w:szCs w:val="24"/>
          </w:rPr>
          <w:delText>20</w:delText>
        </w:r>
      </w:del>
      <w:r w:rsidRPr="000041A1">
        <w:rPr>
          <w:rFonts w:ascii="Times New Roman" w:eastAsiaTheme="majorEastAsia" w:hAnsi="Times New Roman" w:cs="Times New Roman"/>
          <w:sz w:val="24"/>
          <w:szCs w:val="24"/>
        </w:rPr>
        <w:t>. При осуществлении Работ не допускается:</w:t>
      </w:r>
    </w:p>
    <w:p w14:paraId="5D93E2D4" w14:textId="7D6CE525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18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819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.2</w:t>
      </w:r>
      <w:ins w:id="3820" w:author="Степанова Любовь Борисовна" w:date="2024-10-30T17:48:00Z">
        <w:r w:rsidR="000E59B7">
          <w:rPr>
            <w:rFonts w:ascii="Times New Roman" w:hAnsi="Times New Roman" w:cs="Times New Roman"/>
            <w:sz w:val="24"/>
            <w:szCs w:val="24"/>
          </w:rPr>
          <w:t>0</w:t>
        </w:r>
      </w:ins>
      <w:del w:id="3821" w:author="Степанова Любовь Борисовна" w:date="2024-10-30T17:48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1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 Проведение шумных работ должно осуществляться согласно требованиям действующего законодательства. К шумным работам также относятся: использование звуковоспроизводящих устройств и устройств звукоусиления, в том числе установленных на транспортных средствах; крики, свист, пение, игра на музыкальных инструментах; применение пиротехнических средств;</w:t>
      </w:r>
    </w:p>
    <w:p w14:paraId="0D71B8C9" w14:textId="682E5C45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22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823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.2</w:t>
      </w:r>
      <w:ins w:id="3824" w:author="Степанова Любовь Борисовна" w:date="2024-10-30T17:48:00Z">
        <w:r w:rsidR="000E59B7">
          <w:rPr>
            <w:rFonts w:ascii="Times New Roman" w:hAnsi="Times New Roman" w:cs="Times New Roman"/>
            <w:sz w:val="24"/>
            <w:szCs w:val="24"/>
          </w:rPr>
          <w:t>1</w:t>
        </w:r>
      </w:ins>
      <w:del w:id="3825" w:author="Степанова Любовь Борисовна" w:date="2024-10-30T17:48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2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 Сброс несанкционированных стоков в хозяйственно-бытовую канализацию;</w:t>
      </w:r>
    </w:p>
    <w:p w14:paraId="5ECAA6D2" w14:textId="012546F5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26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827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.2</w:t>
      </w:r>
      <w:ins w:id="3828" w:author="Степанова Любовь Борисовна" w:date="2024-10-30T17:48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29" w:author="Степанова Любовь Борисовна" w:date="2024-10-30T17:48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3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Слив отработки миксеров на территории </w:t>
      </w:r>
      <w:del w:id="3830" w:author="Зыков Олег Викторович" w:date="2024-10-17T12:55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ins w:id="3831" w:author="Зыков Олег Викторович" w:date="2024-10-17T12:55:00Z">
        <w:r w:rsidR="007829B7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, в системы ливневой и хозяйственно-бытовой канализации категорически запрещается. Такой слив производится в специальные емкости, с последующим вывозом и утилизацией за счет средств </w:t>
      </w:r>
      <w:ins w:id="3832" w:author="Зыков Олег Викторович" w:date="2024-10-17T12:58:00Z">
        <w:r w:rsidR="007829B7">
          <w:rPr>
            <w:rFonts w:ascii="Times New Roman" w:hAnsi="Times New Roman" w:cs="Times New Roman"/>
            <w:sz w:val="24"/>
            <w:szCs w:val="24"/>
          </w:rPr>
          <w:t>С</w:t>
        </w:r>
      </w:ins>
      <w:del w:id="3833" w:author="Зыков Олег Викторович" w:date="2024-10-17T12:58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обственника Помещения;</w:t>
      </w:r>
    </w:p>
    <w:p w14:paraId="1F6EC226" w14:textId="42347E83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34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835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.2</w:t>
      </w:r>
      <w:ins w:id="3836" w:author="Степанова Любовь Борисовна" w:date="2024-10-30T17:48:00Z">
        <w:r w:rsidR="000E59B7">
          <w:rPr>
            <w:rFonts w:ascii="Times New Roman" w:hAnsi="Times New Roman" w:cs="Times New Roman"/>
            <w:sz w:val="24"/>
            <w:szCs w:val="24"/>
          </w:rPr>
          <w:t>3</w:t>
        </w:r>
      </w:ins>
      <w:del w:id="3837" w:author="Степанова Любовь Борисовна" w:date="2024-10-30T17:48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В случае, если подрядчиками </w:t>
      </w:r>
      <w:ins w:id="3838" w:author="Зыков Олег Викторович" w:date="2024-10-17T12:58:00Z">
        <w:r w:rsidR="007829B7">
          <w:rPr>
            <w:rFonts w:ascii="Times New Roman" w:hAnsi="Times New Roman" w:cs="Times New Roman"/>
            <w:sz w:val="24"/>
            <w:szCs w:val="24"/>
          </w:rPr>
          <w:t>С</w:t>
        </w:r>
      </w:ins>
      <w:del w:id="3839" w:author="Зыков Олег Викторович" w:date="2024-10-17T12:58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обственника (подрядными организациями, работниками, бригадами и т.д.) нанесен ущерб любым объектам на территории </w:t>
      </w:r>
      <w:del w:id="3840" w:author="Зыков Олег Викторович" w:date="2024-10-17T12:58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 xml:space="preserve">ЖК </w:delText>
        </w:r>
      </w:del>
      <w:ins w:id="3841" w:author="Зыков Олег Викторович" w:date="2024-10-17T12:58:00Z">
        <w:r w:rsidR="007829B7">
          <w:rPr>
            <w:rFonts w:ascii="Times New Roman" w:hAnsi="Times New Roman" w:cs="Times New Roman"/>
            <w:sz w:val="24"/>
            <w:szCs w:val="24"/>
          </w:rPr>
          <w:t>Комплекса</w:t>
        </w:r>
        <w:r w:rsidR="007829B7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- </w:t>
      </w:r>
      <w:ins w:id="3842" w:author="Зыков Олег Викторович" w:date="2024-10-17T12:58:00Z">
        <w:r w:rsidR="007829B7">
          <w:rPr>
            <w:rFonts w:ascii="Times New Roman" w:hAnsi="Times New Roman" w:cs="Times New Roman"/>
            <w:sz w:val="24"/>
            <w:szCs w:val="24"/>
          </w:rPr>
          <w:t>С</w:t>
        </w:r>
      </w:ins>
      <w:del w:id="3843" w:author="Зыков Олег Викторович" w:date="2024-10-17T12:58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обственник возмещает такие убытки </w:t>
      </w:r>
      <w:del w:id="3844" w:author="Зыков Олег Викторович" w:date="2024-10-17T12:59:00Z">
        <w:r w:rsidRPr="000041A1" w:rsidDel="007829B7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3845" w:author="Зыков Олег Викторович" w:date="2024-10-17T12:59:00Z">
        <w:r w:rsidR="007829B7">
          <w:rPr>
            <w:rFonts w:ascii="Times New Roman" w:hAnsi="Times New Roman" w:cs="Times New Roman"/>
            <w:sz w:val="24"/>
            <w:szCs w:val="24"/>
          </w:rPr>
          <w:t>Управляющей организации</w:t>
        </w:r>
        <w:r w:rsidR="007829B7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>или иному лицу, которому нанесен ущерб или вред. При этом понятие «любые объекты» включает, но не ограничивается инфраструктурой, инженерными сетями и (или) оборудованием, ограждениями, дорогами, площадками, элементами благоустройства, малыми архитектурными формами, общим имуществом собственников помещений, иными объектами на территории жилого комплекса.</w:t>
      </w:r>
    </w:p>
    <w:p w14:paraId="771AE8F1" w14:textId="4F70B398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46" w:author="Степанова Любовь Борисовна" w:date="2024-10-30T19:08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847" w:author="Степанова Любовь Борисовна" w:date="2024-10-30T19:08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.2</w:t>
      </w:r>
      <w:ins w:id="3848" w:author="Степанова Любовь Борисовна" w:date="2024-10-30T17:48:00Z">
        <w:r w:rsidR="000E59B7">
          <w:rPr>
            <w:rFonts w:ascii="Times New Roman" w:hAnsi="Times New Roman" w:cs="Times New Roman"/>
            <w:sz w:val="24"/>
            <w:szCs w:val="24"/>
          </w:rPr>
          <w:t>4</w:t>
        </w:r>
      </w:ins>
      <w:del w:id="3849" w:author="Степанова Любовь Борисовна" w:date="2024-10-30T17:48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Строительные, отделочные и иные материалы должны складироваться в помещении собственника, права и законные интересы других </w:t>
      </w:r>
      <w:ins w:id="3850" w:author="Зыков Олег Викторович" w:date="2024-10-17T12:59:00Z">
        <w:r w:rsidR="009E3872">
          <w:rPr>
            <w:rFonts w:ascii="Times New Roman" w:hAnsi="Times New Roman" w:cs="Times New Roman"/>
            <w:sz w:val="24"/>
            <w:szCs w:val="24"/>
          </w:rPr>
          <w:t>С</w:t>
        </w:r>
      </w:ins>
      <w:del w:id="3851" w:author="Зыков Олег Викторович" w:date="2024-10-17T12:59:00Z">
        <w:r w:rsidRPr="000041A1" w:rsidDel="009E3872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обственников при этом должны соблюдаться. Запрещается складирование любых товарно-материальных ценностей в местах общего пользования. А также на машиноместах подземного паркинга, за исключением автотранспорта. Ответственность за сохранность материалов несет </w:t>
      </w:r>
      <w:ins w:id="3852" w:author="Зыков Олег Викторович" w:date="2024-10-17T13:00:00Z">
        <w:r w:rsidR="009E3872">
          <w:rPr>
            <w:rFonts w:ascii="Times New Roman" w:hAnsi="Times New Roman" w:cs="Times New Roman"/>
            <w:sz w:val="24"/>
            <w:szCs w:val="24"/>
          </w:rPr>
          <w:t>С</w:t>
        </w:r>
      </w:ins>
      <w:del w:id="3853" w:author="Зыков Олег Викторович" w:date="2024-10-17T13:00:00Z">
        <w:r w:rsidRPr="000041A1" w:rsidDel="009E3872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обственник и (или) уполномоченные им лица, которые и обязаны обеспечить их надлежащее хранение. </w:t>
      </w:r>
    </w:p>
    <w:p w14:paraId="5E676E25" w14:textId="61FAEE30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54" w:author="Степанова Любовь Борисовна" w:date="2024-10-30T19:09:00Z">
        <w:r w:rsidR="00A35A6F">
          <w:rPr>
            <w:rFonts w:ascii="Times New Roman" w:hAnsi="Times New Roman" w:cs="Times New Roman"/>
            <w:sz w:val="24"/>
            <w:szCs w:val="24"/>
          </w:rPr>
          <w:t>1</w:t>
        </w:r>
      </w:ins>
      <w:del w:id="3855" w:author="Степанова Любовь Борисовна" w:date="2024-10-30T19:09:00Z">
        <w:r w:rsidR="00EA0DED" w:rsidDel="00A35A6F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.2</w:t>
      </w:r>
      <w:ins w:id="3856" w:author="Степанова Любовь Борисовна" w:date="2024-10-30T17:48:00Z">
        <w:r w:rsidR="000E59B7">
          <w:rPr>
            <w:rFonts w:ascii="Times New Roman" w:hAnsi="Times New Roman" w:cs="Times New Roman"/>
            <w:sz w:val="24"/>
            <w:szCs w:val="24"/>
          </w:rPr>
          <w:t>5</w:t>
        </w:r>
      </w:ins>
      <w:del w:id="3857" w:author="Степанова Любовь Борисовна" w:date="2024-10-30T17:48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 Собственник контролирует соблюдение настоящих Правил порядка ведения работ привлеченными подрядными организациями и их работниками.</w:t>
      </w:r>
    </w:p>
    <w:p w14:paraId="40F96060" w14:textId="303789FF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lastRenderedPageBreak/>
        <w:t xml:space="preserve">Собственник, уполномоченное им </w:t>
      </w:r>
      <w:ins w:id="3858" w:author="Степанова Любовь Борисовна" w:date="2024-10-28T18:05:00Z">
        <w:r w:rsidR="0037704D">
          <w:rPr>
            <w:rFonts w:ascii="Times New Roman" w:hAnsi="Times New Roman" w:cs="Times New Roman"/>
            <w:sz w:val="24"/>
            <w:szCs w:val="24"/>
          </w:rPr>
          <w:t>доверенное лицо</w:t>
        </w:r>
      </w:ins>
      <w:del w:id="3859" w:author="Степанова Любовь Борисовна" w:date="2024-10-28T18:02:00Z">
        <w:r w:rsidRPr="000041A1" w:rsidDel="0037704D">
          <w:rPr>
            <w:rFonts w:ascii="Times New Roman" w:hAnsi="Times New Roman" w:cs="Times New Roman"/>
            <w:sz w:val="24"/>
            <w:szCs w:val="24"/>
          </w:rPr>
          <w:delText>Д</w:delText>
        </w:r>
      </w:del>
      <w:del w:id="3860" w:author="Степанова Любовь Борисовна" w:date="2024-10-28T18:03:00Z">
        <w:r w:rsidRPr="000041A1" w:rsidDel="0037704D">
          <w:rPr>
            <w:rFonts w:ascii="Times New Roman" w:hAnsi="Times New Roman" w:cs="Times New Roman"/>
            <w:sz w:val="24"/>
            <w:szCs w:val="24"/>
          </w:rPr>
          <w:delText>оверенное лицо</w:delText>
        </w:r>
      </w:del>
      <w:r w:rsidRPr="000041A1">
        <w:rPr>
          <w:rFonts w:ascii="Times New Roman" w:hAnsi="Times New Roman" w:cs="Times New Roman"/>
          <w:sz w:val="24"/>
          <w:szCs w:val="24"/>
        </w:rPr>
        <w:t>, иные привлеченные к выполнению работ лица, подрядные организации обязаны неукоснительно соблюдать настоящие Правила порядка ведения Работ, правила по охране труда, правила по соблюдению техники безопасности, противопожарной безопасности, санитарных требований, норм и правил, обязательных для соблюдения при производстве работ. За их нарушение предусмотрена ответственность в соответствии с действующим законодательством РФ.</w:t>
      </w:r>
    </w:p>
    <w:p w14:paraId="39F32209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CB03B1A" w14:textId="6CC198D8" w:rsidR="000E59B7" w:rsidRPr="000E59B7" w:rsidRDefault="000041A1" w:rsidP="001F77A0">
      <w:pPr>
        <w:keepNext/>
        <w:keepLines/>
        <w:spacing w:after="0"/>
        <w:ind w:firstLine="567"/>
        <w:jc w:val="center"/>
        <w:outlineLvl w:val="1"/>
        <w:rPr>
          <w:ins w:id="3861" w:author="Степанова Любовь Борисовна" w:date="2024-10-30T17:50:00Z"/>
          <w:rFonts w:ascii="Times New Roman" w:eastAsiaTheme="majorEastAsia" w:hAnsi="Times New Roman" w:cs="Times New Roman"/>
          <w:b/>
          <w:caps/>
          <w:sz w:val="24"/>
          <w:szCs w:val="24"/>
        </w:rPr>
      </w:pPr>
      <w:r w:rsidRPr="000E59B7">
        <w:rPr>
          <w:rFonts w:ascii="Times New Roman" w:eastAsiaTheme="majorEastAsia" w:hAnsi="Times New Roman" w:cs="Times New Roman"/>
          <w:b/>
          <w:sz w:val="24"/>
          <w:szCs w:val="24"/>
        </w:rPr>
        <w:t>1</w:t>
      </w:r>
      <w:ins w:id="3862" w:author="Степанова Любовь Борисовна" w:date="2024-10-30T17:56:00Z">
        <w:r w:rsidR="000E59B7">
          <w:rPr>
            <w:rFonts w:ascii="Times New Roman" w:eastAsiaTheme="majorEastAsia" w:hAnsi="Times New Roman" w:cs="Times New Roman"/>
            <w:b/>
            <w:sz w:val="24"/>
            <w:szCs w:val="24"/>
          </w:rPr>
          <w:t>2</w:t>
        </w:r>
      </w:ins>
      <w:del w:id="3863" w:author="Степанова Любовь Борисовна" w:date="2024-10-30T17:56:00Z">
        <w:r w:rsidRPr="000E59B7" w:rsidDel="000E59B7">
          <w:rPr>
            <w:rFonts w:ascii="Times New Roman" w:eastAsiaTheme="majorEastAsia" w:hAnsi="Times New Roman" w:cs="Times New Roman"/>
            <w:b/>
            <w:sz w:val="24"/>
            <w:szCs w:val="24"/>
          </w:rPr>
          <w:delText>7</w:delText>
        </w:r>
      </w:del>
      <w:r w:rsidRPr="000E59B7">
        <w:rPr>
          <w:rFonts w:ascii="Times New Roman" w:eastAsiaTheme="majorEastAsia" w:hAnsi="Times New Roman" w:cs="Times New Roman"/>
          <w:b/>
          <w:sz w:val="24"/>
          <w:szCs w:val="24"/>
        </w:rPr>
        <w:t xml:space="preserve">. </w:t>
      </w:r>
      <w:r w:rsidRPr="000E59B7">
        <w:rPr>
          <w:rFonts w:ascii="Times New Roman" w:eastAsiaTheme="majorEastAsia" w:hAnsi="Times New Roman" w:cs="Times New Roman"/>
          <w:b/>
          <w:caps/>
          <w:sz w:val="24"/>
          <w:szCs w:val="24"/>
        </w:rPr>
        <w:t xml:space="preserve">Порядок использования лифтов при производстве </w:t>
      </w:r>
    </w:p>
    <w:p w14:paraId="3F6D80F8" w14:textId="402092E5" w:rsidR="000041A1" w:rsidRPr="000E59B7" w:rsidRDefault="000041A1" w:rsidP="001F77A0">
      <w:pPr>
        <w:keepNext/>
        <w:keepLines/>
        <w:spacing w:after="0"/>
        <w:ind w:firstLine="567"/>
        <w:jc w:val="center"/>
        <w:outlineLvl w:val="1"/>
        <w:rPr>
          <w:rFonts w:ascii="Times New Roman" w:eastAsiaTheme="majorEastAsia" w:hAnsi="Times New Roman" w:cs="Times New Roman"/>
          <w:b/>
          <w:sz w:val="24"/>
          <w:szCs w:val="24"/>
          <w:rPrChange w:id="3864" w:author="Степанова Любовь Борисовна" w:date="2024-10-30T17:50:00Z">
            <w:rPr>
              <w:rFonts w:ascii="Times New Roman" w:eastAsiaTheme="majorEastAsia" w:hAnsi="Times New Roman" w:cs="Times New Roman"/>
              <w:b/>
              <w:color w:val="2E74B5" w:themeColor="accent1" w:themeShade="BF"/>
              <w:sz w:val="24"/>
              <w:szCs w:val="24"/>
            </w:rPr>
          </w:rPrChange>
        </w:rPr>
      </w:pPr>
      <w:r w:rsidRPr="000E59B7">
        <w:rPr>
          <w:rFonts w:ascii="Times New Roman" w:eastAsiaTheme="majorEastAsia" w:hAnsi="Times New Roman" w:cs="Times New Roman"/>
          <w:b/>
          <w:caps/>
          <w:sz w:val="24"/>
          <w:szCs w:val="24"/>
        </w:rPr>
        <w:t>строительно-отделочных работ</w:t>
      </w:r>
    </w:p>
    <w:p w14:paraId="66F991CB" w14:textId="3500C708" w:rsidR="000041A1" w:rsidRPr="000041A1" w:rsidRDefault="000041A1" w:rsidP="001F77A0">
      <w:pPr>
        <w:keepNext/>
        <w:keepLines/>
        <w:spacing w:after="0"/>
        <w:ind w:firstLine="567"/>
        <w:jc w:val="both"/>
        <w:outlineLvl w:val="2"/>
        <w:rPr>
          <w:rFonts w:ascii="Times New Roman" w:eastAsiaTheme="majorEastAsia" w:hAnsi="Times New Roman" w:cs="Times New Roman"/>
          <w:sz w:val="24"/>
          <w:szCs w:val="24"/>
        </w:rPr>
      </w:pPr>
      <w:r w:rsidRPr="000041A1">
        <w:rPr>
          <w:rFonts w:ascii="Times New Roman" w:eastAsiaTheme="majorEastAsia" w:hAnsi="Times New Roman" w:cs="Times New Roman"/>
          <w:sz w:val="24"/>
          <w:szCs w:val="24"/>
        </w:rPr>
        <w:t>1</w:t>
      </w:r>
      <w:ins w:id="3865" w:author="Степанова Любовь Борисовна" w:date="2024-10-30T17:56:00Z">
        <w:r w:rsidR="000E59B7">
          <w:rPr>
            <w:rFonts w:ascii="Times New Roman" w:eastAsiaTheme="majorEastAsia" w:hAnsi="Times New Roman" w:cs="Times New Roman"/>
            <w:sz w:val="24"/>
            <w:szCs w:val="24"/>
          </w:rPr>
          <w:t>2</w:t>
        </w:r>
      </w:ins>
      <w:del w:id="3866" w:author="Степанова Любовь Борисовна" w:date="2024-10-30T17:56:00Z">
        <w:r w:rsidRPr="000041A1" w:rsidDel="000E59B7">
          <w:rPr>
            <w:rFonts w:ascii="Times New Roman" w:eastAsiaTheme="majorEastAsia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eastAsiaTheme="majorEastAsia" w:hAnsi="Times New Roman" w:cs="Times New Roman"/>
          <w:sz w:val="24"/>
          <w:szCs w:val="24"/>
        </w:rPr>
        <w:t>.1. Собственник обязан:</w:t>
      </w:r>
    </w:p>
    <w:p w14:paraId="0F5B0193" w14:textId="04C38F46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B2FA1">
        <w:rPr>
          <w:rFonts w:ascii="Times New Roman" w:hAnsi="Times New Roman" w:cs="Times New Roman"/>
          <w:sz w:val="24"/>
          <w:szCs w:val="24"/>
        </w:rPr>
        <w:t>1</w:t>
      </w:r>
      <w:ins w:id="3867" w:author="Степанова Любовь Борисовна" w:date="2024-10-30T17:56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68" w:author="Степанова Любовь Борисовна" w:date="2024-10-30T17:56:00Z">
        <w:r w:rsidR="00D8283B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6B2FA1">
        <w:rPr>
          <w:rFonts w:ascii="Times New Roman" w:hAnsi="Times New Roman" w:cs="Times New Roman"/>
          <w:sz w:val="24"/>
          <w:szCs w:val="24"/>
        </w:rPr>
        <w:t>.2</w:t>
      </w:r>
      <w:r w:rsidRPr="00D8283B">
        <w:rPr>
          <w:rFonts w:ascii="Times New Roman" w:hAnsi="Times New Roman" w:cs="Times New Roman"/>
          <w:sz w:val="24"/>
          <w:szCs w:val="24"/>
        </w:rPr>
        <w:t>. Для подъема строительных, крупногабаритных материалов, мебели, бытовой</w:t>
      </w:r>
      <w:r w:rsidRPr="000041A1">
        <w:rPr>
          <w:rFonts w:ascii="Times New Roman" w:hAnsi="Times New Roman" w:cs="Times New Roman"/>
          <w:sz w:val="24"/>
          <w:szCs w:val="24"/>
        </w:rPr>
        <w:t xml:space="preserve"> техники, спуска строительных отходов использовать лифт, определенный </w:t>
      </w:r>
      <w:del w:id="3869" w:author="Зыков Олег Викторович" w:date="2024-10-17T13:03:00Z">
        <w:r w:rsidRPr="000041A1" w:rsidDel="009E3872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3870" w:author="Зыков Олег Викторович" w:date="2024-10-17T13:03:00Z">
        <w:r w:rsidR="009E3872">
          <w:rPr>
            <w:rFonts w:ascii="Times New Roman" w:hAnsi="Times New Roman" w:cs="Times New Roman"/>
            <w:sz w:val="24"/>
            <w:szCs w:val="24"/>
          </w:rPr>
          <w:t>Управляющей организацией</w:t>
        </w:r>
        <w:r w:rsidR="009E3872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для этих </w:t>
      </w:r>
      <w:commentRangeStart w:id="3871"/>
      <w:r w:rsidRPr="000041A1">
        <w:rPr>
          <w:rFonts w:ascii="Times New Roman" w:hAnsi="Times New Roman" w:cs="Times New Roman"/>
          <w:sz w:val="24"/>
          <w:szCs w:val="24"/>
        </w:rPr>
        <w:t>целей</w:t>
      </w:r>
      <w:commentRangeEnd w:id="3871"/>
      <w:r w:rsidR="00D723CB">
        <w:rPr>
          <w:rStyle w:val="af1"/>
        </w:rPr>
        <w:commentReference w:id="3871"/>
      </w:r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31581C4D" w14:textId="3A2704FC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72" w:author="Степанова Любовь Борисовна" w:date="2024-10-30T17:56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73" w:author="Степанова Любовь Борисовна" w:date="2024-10-30T17:56:00Z">
        <w:r w:rsidR="00D8283B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.3. При погрузке учитывать габариты кабины и предельную грузоподъемность лифта. Не проходящие в кабину лифта крупногабаритные предметы следует разобрать до размеров, позволяющих поместить их в кабину лифта.</w:t>
      </w:r>
    </w:p>
    <w:p w14:paraId="1C427CC8" w14:textId="75D54E58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74" w:author="Степанова Любовь Борисовна" w:date="2024-10-30T17:56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75" w:author="Степанова Любовь Борисовна" w:date="2024-10-30T17:56:00Z">
        <w:r w:rsidR="00D8283B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.4. Равномерно распределять груз по полу кабины лифта. В случае перегруза кабины лифта разгрузить ее до показателей, указанных в паспорте лифта.</w:t>
      </w:r>
    </w:p>
    <w:p w14:paraId="3DB9D115" w14:textId="521E5E3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76" w:author="Степанова Любовь Борисовна" w:date="2024-10-30T17:56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77" w:author="Степанова Любовь Борисовна" w:date="2024-10-30T17:56:00Z">
        <w:r w:rsidR="00D8283B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.5. Использовать лифт в соответствии с Правилами безопасной эксплуатации лифта.</w:t>
      </w:r>
    </w:p>
    <w:p w14:paraId="1C96F6F6" w14:textId="36F90B33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78" w:author="Степанова Любовь Борисовна" w:date="2024-10-30T17:56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79" w:author="Степанова Любовь Борисовна" w:date="2024-10-30T17:56:00Z">
        <w:r w:rsidR="00D8283B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.6. Строительные и крупногабаритные материалы, мебель, бытовая техника, должны быть упакованы в материал, обеспечивающий защиту интерьера лифта. Строительные сыпучие материалы, строительные отходы должны быть упакованы в дополнительную защитную пленку/упаковку.</w:t>
      </w:r>
    </w:p>
    <w:p w14:paraId="668CF728" w14:textId="1CDB4EDA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80" w:author="Степанова Любовь Борисовна" w:date="2024-10-30T17:57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81" w:author="Степанова Любовь Борисовна" w:date="2024-10-30T17:57:00Z">
        <w:r w:rsidR="00D8283B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.7. Предварительно (до загрузки кабины лифта) застелить пол кабины лифта строительной пленкой толщиной не менее 150 мм - таким образом, чтобы края пленки заходили на стены кабины не менее чем на 5 см вверх. А также в случае перевозки крупногабаритной мебели – обшить лифтовую кабину.</w:t>
      </w:r>
    </w:p>
    <w:p w14:paraId="48F2B7C9" w14:textId="1990A2D1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82" w:author="Степанова Любовь Борисовна" w:date="2024-10-30T17:57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83" w:author="Степанова Любовь Борисовна" w:date="2024-10-30T17:57:00Z">
        <w:r w:rsidR="00D8283B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.8. После завершения использования лифта убрать строительную пленку, в случае загрязнения - произвести сухую/влажную уборку кабины.</w:t>
      </w:r>
    </w:p>
    <w:p w14:paraId="22817655" w14:textId="61B9D2FC" w:rsidR="000041A1" w:rsidRPr="006B2FA1" w:rsidRDefault="000041A1" w:rsidP="001F77A0">
      <w:pPr>
        <w:keepNext/>
        <w:keepLines/>
        <w:spacing w:after="0"/>
        <w:ind w:firstLine="567"/>
        <w:jc w:val="both"/>
        <w:outlineLvl w:val="2"/>
        <w:rPr>
          <w:rFonts w:ascii="Times New Roman" w:eastAsiaTheme="majorEastAsia" w:hAnsi="Times New Roman" w:cs="Times New Roman"/>
          <w:sz w:val="24"/>
          <w:szCs w:val="24"/>
        </w:rPr>
      </w:pPr>
      <w:r w:rsidRPr="006B2FA1">
        <w:rPr>
          <w:rFonts w:ascii="Times New Roman" w:eastAsiaTheme="majorEastAsia" w:hAnsi="Times New Roman" w:cs="Times New Roman"/>
          <w:sz w:val="24"/>
          <w:szCs w:val="24"/>
        </w:rPr>
        <w:t>1</w:t>
      </w:r>
      <w:ins w:id="3884" w:author="Степанова Любовь Борисовна" w:date="2024-10-30T17:57:00Z">
        <w:r w:rsidR="000E59B7">
          <w:rPr>
            <w:rFonts w:ascii="Times New Roman" w:eastAsiaTheme="majorEastAsia" w:hAnsi="Times New Roman" w:cs="Times New Roman"/>
            <w:sz w:val="24"/>
            <w:szCs w:val="24"/>
          </w:rPr>
          <w:t>2</w:t>
        </w:r>
      </w:ins>
      <w:del w:id="3885" w:author="Степанова Любовь Борисовна" w:date="2024-10-30T17:57:00Z">
        <w:r w:rsidR="00D8283B" w:rsidRPr="006B2FA1" w:rsidDel="000E59B7">
          <w:rPr>
            <w:rFonts w:ascii="Times New Roman" w:eastAsiaTheme="majorEastAsia" w:hAnsi="Times New Roman" w:cs="Times New Roman"/>
            <w:sz w:val="24"/>
            <w:szCs w:val="24"/>
          </w:rPr>
          <w:delText>7</w:delText>
        </w:r>
      </w:del>
      <w:r w:rsidRPr="006B2FA1">
        <w:rPr>
          <w:rFonts w:ascii="Times New Roman" w:eastAsiaTheme="majorEastAsia" w:hAnsi="Times New Roman" w:cs="Times New Roman"/>
          <w:sz w:val="24"/>
          <w:szCs w:val="24"/>
        </w:rPr>
        <w:t>.9. Собственнику запрещено:</w:t>
      </w:r>
    </w:p>
    <w:p w14:paraId="5BA56C53" w14:textId="5F1EA36D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86" w:author="Степанова Любовь Борисовна" w:date="2024-10-30T17:57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87" w:author="Степанова Любовь Борисовна" w:date="2024-10-30T17:57:00Z">
        <w:r w:rsidR="00D8283B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.10. Использовать лифт для транспортировки строительных материалов и строительных отходов без упаковки, препятствующей загрязнению кабины лифта.</w:t>
      </w:r>
    </w:p>
    <w:p w14:paraId="743996FF" w14:textId="5AF63F3E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88" w:author="Степанова Любовь Борисовна" w:date="2024-10-30T17:57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89" w:author="Степанова Любовь Борисовна" w:date="2024-10-30T17:57:00Z">
        <w:r w:rsidR="00D8283B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.11. Использовать лифты в целях доставки грузов, подъем которых запрещен или ограничен Правилами безопасной эксплуатации лифтов.</w:t>
      </w:r>
    </w:p>
    <w:p w14:paraId="6062B596" w14:textId="41E9AFA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90" w:author="Степанова Любовь Борисовна" w:date="2024-10-30T17:57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91" w:author="Степанова Любовь Борисовна" w:date="2024-10-30T17:57:00Z">
        <w:r w:rsidR="00D8283B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.12. Превышать предельно допустимый вес загрузки лифта.</w:t>
      </w:r>
    </w:p>
    <w:p w14:paraId="45DD2C8F" w14:textId="5A99561D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92" w:author="Степанова Любовь Борисовна" w:date="2024-10-30T17:57:00Z">
        <w:r w:rsidR="000E59B7">
          <w:rPr>
            <w:rFonts w:ascii="Times New Roman" w:hAnsi="Times New Roman" w:cs="Times New Roman"/>
            <w:sz w:val="24"/>
            <w:szCs w:val="24"/>
          </w:rPr>
          <w:t>2</w:t>
        </w:r>
      </w:ins>
      <w:del w:id="3893" w:author="Степанова Любовь Борисовна" w:date="2024-10-30T17:57:00Z">
        <w:r w:rsidR="00D8283B" w:rsidDel="000E59B7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.13. В случае порчи лифтового оборудования (электронного блока, кнопок, дверей, порталов, облицовки и т. п.), собственник несет ответственность за возмещение причиненного материального ущерба.</w:t>
      </w:r>
    </w:p>
    <w:p w14:paraId="51034776" w14:textId="77777777" w:rsidR="000041A1" w:rsidRPr="000041A1" w:rsidRDefault="000041A1" w:rsidP="001F77A0">
      <w:pPr>
        <w:spacing w:after="0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5D947B9" w14:textId="4272C526" w:rsidR="000041A1" w:rsidRPr="000041A1" w:rsidRDefault="000041A1" w:rsidP="001F77A0">
      <w:pPr>
        <w:keepNext/>
        <w:keepLines/>
        <w:spacing w:after="0"/>
        <w:ind w:firstLine="567"/>
        <w:jc w:val="center"/>
        <w:outlineLvl w:val="1"/>
        <w:rPr>
          <w:rFonts w:ascii="Times New Roman" w:eastAsiaTheme="majorEastAsia" w:hAnsi="Times New Roman" w:cs="Times New Roman"/>
          <w:b/>
          <w:caps/>
          <w:sz w:val="24"/>
          <w:szCs w:val="24"/>
        </w:rPr>
      </w:pPr>
      <w:r w:rsidRPr="000041A1">
        <w:rPr>
          <w:rFonts w:ascii="Times New Roman" w:eastAsiaTheme="majorEastAsia" w:hAnsi="Times New Roman" w:cs="Times New Roman"/>
          <w:b/>
          <w:caps/>
          <w:sz w:val="24"/>
          <w:szCs w:val="24"/>
        </w:rPr>
        <w:t>1</w:t>
      </w:r>
      <w:ins w:id="3894" w:author="Степанова Любовь Борисовна" w:date="2024-10-30T17:57:00Z">
        <w:r w:rsidR="000E59B7"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t>3</w:t>
        </w:r>
      </w:ins>
      <w:del w:id="3895" w:author="Степанова Любовь Борисовна" w:date="2024-10-30T17:57:00Z">
        <w:r w:rsidRPr="000041A1" w:rsidDel="000E59B7"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delText>8</w:delText>
        </w:r>
      </w:del>
      <w:r w:rsidRPr="000041A1">
        <w:rPr>
          <w:rFonts w:ascii="Times New Roman" w:eastAsiaTheme="majorEastAsia" w:hAnsi="Times New Roman" w:cs="Times New Roman"/>
          <w:b/>
          <w:caps/>
          <w:sz w:val="24"/>
          <w:szCs w:val="24"/>
        </w:rPr>
        <w:t>. Порядок проведения погрузо-разгрузочных работ</w:t>
      </w:r>
    </w:p>
    <w:p w14:paraId="7BA12D1D" w14:textId="698A378F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896" w:author="Степанова Любовь Борисовна" w:date="2024-10-30T17:57:00Z">
        <w:r w:rsidR="000E59B7">
          <w:rPr>
            <w:rFonts w:ascii="Times New Roman" w:hAnsi="Times New Roman" w:cs="Times New Roman"/>
            <w:sz w:val="24"/>
            <w:szCs w:val="24"/>
          </w:rPr>
          <w:t>3</w:t>
        </w:r>
      </w:ins>
      <w:del w:id="3897" w:author="Степанова Любовь Борисовна" w:date="2024-10-30T17:57:00Z">
        <w:r w:rsidRPr="000041A1" w:rsidDel="000E59B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.1. Разгрузка строительных материалов осуществляется одним из способов, учитывающим габариты автотранспортного средства.</w:t>
      </w:r>
    </w:p>
    <w:p w14:paraId="714CB87A" w14:textId="18256666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ВНИМАНИЕ, ГАБАРИТЫ: Максимально допустимая высота верхней точки грузового автотранспорта, допускаемого для въезда на -1 этаж паркинга в зону разгрузки/погрузки составляет </w:t>
      </w:r>
      <w:r w:rsidR="00080232">
        <w:rPr>
          <w:rFonts w:ascii="Times New Roman" w:hAnsi="Times New Roman" w:cs="Times New Roman"/>
          <w:sz w:val="24"/>
          <w:szCs w:val="24"/>
        </w:rPr>
        <w:t>2</w:t>
      </w:r>
      <w:r w:rsidRPr="000041A1">
        <w:rPr>
          <w:rFonts w:ascii="Times New Roman" w:hAnsi="Times New Roman" w:cs="Times New Roman"/>
          <w:sz w:val="24"/>
          <w:szCs w:val="24"/>
        </w:rPr>
        <w:t xml:space="preserve"> метра.</w:t>
      </w:r>
    </w:p>
    <w:p w14:paraId="274E25C5" w14:textId="1B55E123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B2FA1">
        <w:rPr>
          <w:rFonts w:ascii="Times New Roman" w:hAnsi="Times New Roman" w:cs="Times New Roman"/>
          <w:sz w:val="24"/>
          <w:szCs w:val="24"/>
        </w:rPr>
        <w:t>1</w:t>
      </w:r>
      <w:ins w:id="3898" w:author="Степанова Любовь Борисовна" w:date="2024-10-30T17:57:00Z">
        <w:r w:rsidR="000E59B7">
          <w:rPr>
            <w:rFonts w:ascii="Times New Roman" w:hAnsi="Times New Roman" w:cs="Times New Roman"/>
            <w:sz w:val="24"/>
            <w:szCs w:val="24"/>
          </w:rPr>
          <w:t>3</w:t>
        </w:r>
      </w:ins>
      <w:del w:id="3899" w:author="Степанова Любовь Борисовна" w:date="2024-10-30T17:57:00Z">
        <w:r w:rsidR="00402321" w:rsidDel="000E59B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6B2FA1">
        <w:rPr>
          <w:rFonts w:ascii="Times New Roman" w:hAnsi="Times New Roman" w:cs="Times New Roman"/>
          <w:sz w:val="24"/>
          <w:szCs w:val="24"/>
        </w:rPr>
        <w:t>.2</w:t>
      </w:r>
      <w:r w:rsidRPr="00D8283B">
        <w:rPr>
          <w:rFonts w:ascii="Times New Roman" w:hAnsi="Times New Roman" w:cs="Times New Roman"/>
          <w:sz w:val="24"/>
          <w:szCs w:val="24"/>
        </w:rPr>
        <w:t>. Доставка стро</w:t>
      </w:r>
      <w:commentRangeStart w:id="3900"/>
      <w:r w:rsidRPr="00D8283B">
        <w:rPr>
          <w:rFonts w:ascii="Times New Roman" w:hAnsi="Times New Roman" w:cs="Times New Roman"/>
          <w:sz w:val="24"/>
          <w:szCs w:val="24"/>
        </w:rPr>
        <w:t>и</w:t>
      </w:r>
      <w:ins w:id="3901" w:author="Зыков Олег Викторович" w:date="2024-10-17T13:06:00Z">
        <w:r w:rsidR="009E3872">
          <w:rPr>
            <w:rFonts w:ascii="Times New Roman" w:hAnsi="Times New Roman" w:cs="Times New Roman"/>
            <w:sz w:val="24"/>
            <w:szCs w:val="24"/>
          </w:rPr>
          <w:t>т</w:t>
        </w:r>
      </w:ins>
      <w:del w:id="3902" w:author="Зыков Олег Викторович" w:date="2024-10-17T13:06:00Z">
        <w:r w:rsidR="00402321" w:rsidDel="009E3872">
          <w:rPr>
            <w:rFonts w:ascii="Times New Roman" w:hAnsi="Times New Roman" w:cs="Times New Roman"/>
            <w:sz w:val="24"/>
            <w:szCs w:val="24"/>
          </w:rPr>
          <w:delText>2</w:delText>
        </w:r>
        <w:commentRangeEnd w:id="3900"/>
        <w:r w:rsidR="00A83248" w:rsidDel="009E3872">
          <w:rPr>
            <w:rStyle w:val="af1"/>
          </w:rPr>
          <w:commentReference w:id="3900"/>
        </w:r>
        <w:r w:rsidRPr="00D8283B" w:rsidDel="009E3872">
          <w:rPr>
            <w:rFonts w:ascii="Times New Roman" w:hAnsi="Times New Roman" w:cs="Times New Roman"/>
            <w:sz w:val="24"/>
            <w:szCs w:val="24"/>
          </w:rPr>
          <w:delText>т</w:delText>
        </w:r>
      </w:del>
      <w:r w:rsidRPr="00D8283B">
        <w:rPr>
          <w:rFonts w:ascii="Times New Roman" w:hAnsi="Times New Roman" w:cs="Times New Roman"/>
          <w:sz w:val="24"/>
          <w:szCs w:val="24"/>
        </w:rPr>
        <w:t>ельных материалов осуществляется строго:</w:t>
      </w:r>
    </w:p>
    <w:p w14:paraId="7C0BBD5F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commentRangeStart w:id="3903"/>
      <w:r w:rsidRPr="000041A1">
        <w:rPr>
          <w:rFonts w:ascii="Times New Roman" w:hAnsi="Times New Roman" w:cs="Times New Roman"/>
          <w:sz w:val="24"/>
          <w:szCs w:val="24"/>
        </w:rPr>
        <w:t>- с понедельника по пятницу с 09:00 до 18:00;</w:t>
      </w:r>
    </w:p>
    <w:p w14:paraId="696CD84D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- в выходные и праздничные дни с 10:00 до 20:00;</w:t>
      </w:r>
      <w:commentRangeEnd w:id="3903"/>
      <w:r w:rsidR="00A83248">
        <w:rPr>
          <w:rStyle w:val="af1"/>
        </w:rPr>
        <w:commentReference w:id="3903"/>
      </w:r>
    </w:p>
    <w:p w14:paraId="0FB2E64E" w14:textId="7B12ACD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lastRenderedPageBreak/>
        <w:t>1</w:t>
      </w:r>
      <w:ins w:id="3904" w:author="Степанова Любовь Борисовна" w:date="2024-10-30T17:58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05" w:author="Степанова Любовь Борисовна" w:date="2024-10-30T17:58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.3. В случае повреждения общего имущества собственников </w:t>
      </w:r>
      <w:del w:id="3906" w:author="Зыков Олег Викторович" w:date="2024-10-17T13:06:00Z">
        <w:r w:rsidRPr="000041A1" w:rsidDel="009E3872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ins w:id="3907" w:author="Зыков Олег Викторович" w:date="2024-10-17T13:06:00Z">
        <w:r w:rsidR="009E3872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, причинения вреда жизни или здоровью граждан в ходе доставки строительных материалов, </w:t>
      </w:r>
      <w:ins w:id="3908" w:author="Зыков Олег Викторович" w:date="2024-10-17T13:06:00Z">
        <w:r w:rsidR="009E3872">
          <w:rPr>
            <w:rFonts w:ascii="Times New Roman" w:hAnsi="Times New Roman" w:cs="Times New Roman"/>
            <w:sz w:val="24"/>
            <w:szCs w:val="24"/>
          </w:rPr>
          <w:t>С</w:t>
        </w:r>
      </w:ins>
      <w:del w:id="3909" w:author="Зыков Олег Викторович" w:date="2024-10-17T13:06:00Z">
        <w:r w:rsidRPr="000041A1" w:rsidDel="009E3872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отрудники </w:t>
      </w:r>
      <w:ins w:id="3910" w:author="Зыков Олег Викторович" w:date="2024-10-17T13:06:00Z">
        <w:r w:rsidR="009E3872">
          <w:rPr>
            <w:rFonts w:ascii="Times New Roman" w:hAnsi="Times New Roman" w:cs="Times New Roman"/>
            <w:sz w:val="24"/>
            <w:szCs w:val="24"/>
          </w:rPr>
          <w:t>о</w:t>
        </w:r>
      </w:ins>
      <w:del w:id="3911" w:author="Зыков Олег Викторович" w:date="2024-10-17T13:06:00Z">
        <w:r w:rsidRPr="000041A1" w:rsidDel="009E3872">
          <w:rPr>
            <w:rFonts w:ascii="Times New Roman" w:hAnsi="Times New Roman" w:cs="Times New Roman"/>
            <w:sz w:val="24"/>
            <w:szCs w:val="24"/>
          </w:rPr>
          <w:delText>О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храны вправе принять меры по пресечению правонарушения/преступления, а также производить фиксацию нарушений, принимать участие в составлении соответствующих актов и документов, при необходимости вызывать специальные службы.</w:t>
      </w:r>
    </w:p>
    <w:p w14:paraId="5D39FA21" w14:textId="0C1592D6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12" w:author="Степанова Любовь Борисовна" w:date="2024-10-30T17:58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13" w:author="Степанова Любовь Борисовна" w:date="2024-10-30T17:58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.4. При соответствии автотранспортного средства требуемым габаритам, допустимым для проезда на -1 этаж паркинга - разгрузка строительных материалов осуществляется </w:t>
      </w:r>
      <w:proofErr w:type="gramStart"/>
      <w:r w:rsidRPr="000041A1">
        <w:rPr>
          <w:rFonts w:ascii="Times New Roman" w:hAnsi="Times New Roman" w:cs="Times New Roman"/>
          <w:sz w:val="24"/>
          <w:szCs w:val="24"/>
        </w:rPr>
        <w:t>по гостевой заявки</w:t>
      </w:r>
      <w:proofErr w:type="gramEnd"/>
      <w:r w:rsidRPr="000041A1">
        <w:rPr>
          <w:rFonts w:ascii="Times New Roman" w:hAnsi="Times New Roman" w:cs="Times New Roman"/>
          <w:sz w:val="24"/>
          <w:szCs w:val="24"/>
        </w:rPr>
        <w:t xml:space="preserve">, </w:t>
      </w:r>
      <w:ins w:id="3914" w:author="Степанова Любовь Борисовна" w:date="2024-10-30T17:58:00Z">
        <w:r w:rsidR="00442107">
          <w:rPr>
            <w:rFonts w:ascii="Times New Roman" w:hAnsi="Times New Roman" w:cs="Times New Roman"/>
            <w:sz w:val="24"/>
            <w:szCs w:val="24"/>
          </w:rPr>
          <w:t>на местах разгрузки</w:t>
        </w:r>
      </w:ins>
      <w:del w:id="3915" w:author="Степанова Любовь Борисовна" w:date="2024-10-30T17:58:00Z">
        <w:r w:rsidRPr="000041A1" w:rsidDel="00442107">
          <w:rPr>
            <w:rFonts w:ascii="Times New Roman" w:hAnsi="Times New Roman" w:cs="Times New Roman"/>
            <w:sz w:val="24"/>
            <w:szCs w:val="24"/>
          </w:rPr>
          <w:delText xml:space="preserve">с указанием машиномест для разгрузки № </w:delText>
        </w:r>
        <w:commentRangeStart w:id="3916"/>
        <w:r w:rsidRPr="000041A1" w:rsidDel="00442107">
          <w:rPr>
            <w:rFonts w:ascii="Times New Roman" w:hAnsi="Times New Roman" w:cs="Times New Roman"/>
            <w:sz w:val="24"/>
            <w:szCs w:val="24"/>
          </w:rPr>
          <w:delText>297, 298, 299</w:delText>
        </w:r>
      </w:del>
      <w:commentRangeEnd w:id="3916"/>
      <w:r w:rsidR="00A83248">
        <w:rPr>
          <w:rStyle w:val="af1"/>
        </w:rPr>
        <w:commentReference w:id="3916"/>
      </w:r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143D9BE2" w14:textId="7E1E7316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17" w:author="Степанова Любовь Борисовна" w:date="2024-10-30T17:58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18" w:author="Степанова Любовь Борисовна" w:date="2024-10-30T17:58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.5. Прибывшее на территорию </w:t>
      </w:r>
      <w:del w:id="3919" w:author="Зыков Олег Викторович" w:date="2024-10-17T13:07:00Z">
        <w:r w:rsidRPr="000041A1" w:rsidDel="009E3872">
          <w:rPr>
            <w:rFonts w:ascii="Times New Roman" w:hAnsi="Times New Roman" w:cs="Times New Roman"/>
            <w:sz w:val="24"/>
            <w:szCs w:val="24"/>
          </w:rPr>
          <w:delText xml:space="preserve">жилого комплекса </w:delText>
        </w:r>
      </w:del>
      <w:ins w:id="3920" w:author="Зыков Олег Викторович" w:date="2024-10-17T13:07:00Z">
        <w:r w:rsidR="009E3872">
          <w:rPr>
            <w:rFonts w:ascii="Times New Roman" w:hAnsi="Times New Roman" w:cs="Times New Roman"/>
            <w:sz w:val="24"/>
            <w:szCs w:val="24"/>
          </w:rPr>
          <w:t xml:space="preserve">Комплекса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автотранспортное средство заезжает по заявке в подземный паркинг и паркуется на одном из свободных машиномест для разгрузки. В случае, если машиноместа для разгрузки заняты под разгрузку другими транспортными средствами, то </w:t>
      </w:r>
      <w:del w:id="3921" w:author="Зыков Олег Викторович" w:date="2024-10-17T13:07:00Z">
        <w:r w:rsidRPr="000041A1" w:rsidDel="009E3872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3922" w:author="Зыков Олег Викторович" w:date="2024-10-17T13:07:00Z">
        <w:r w:rsidR="009E3872">
          <w:rPr>
            <w:rFonts w:ascii="Times New Roman" w:hAnsi="Times New Roman" w:cs="Times New Roman"/>
            <w:sz w:val="24"/>
            <w:szCs w:val="24"/>
          </w:rPr>
          <w:t>Управляющая организация</w:t>
        </w:r>
        <w:r w:rsidR="009E3872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>имеет право отказать в доступе транспортного средства на разгрузку с предоставлением данного доступа позже.</w:t>
      </w:r>
    </w:p>
    <w:p w14:paraId="1A91E30D" w14:textId="5A3067C6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23" w:author="Степанова Любовь Борисовна" w:date="2024-10-30T17:58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24" w:author="Степанова Любовь Борисовна" w:date="2024-10-30T17:58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.6. Собственник организует разгрузку строительных материалов на машиноместах для разгрузки</w:t>
      </w:r>
      <w:del w:id="3925" w:author="Степанова Любовь Борисовна" w:date="2024-10-30T19:09:00Z">
        <w:r w:rsidRPr="000041A1" w:rsidDel="00A35A6F">
          <w:rPr>
            <w:rFonts w:ascii="Times New Roman" w:hAnsi="Times New Roman" w:cs="Times New Roman"/>
            <w:sz w:val="24"/>
            <w:szCs w:val="24"/>
          </w:rPr>
          <w:delText xml:space="preserve"> и проверку строительных материалов и крупногабаритной мебели согласно пункту </w:delText>
        </w:r>
        <w:r w:rsidRPr="00442107" w:rsidDel="00A35A6F">
          <w:rPr>
            <w:rFonts w:ascii="Times New Roman" w:hAnsi="Times New Roman" w:cs="Times New Roman"/>
            <w:sz w:val="24"/>
            <w:szCs w:val="24"/>
            <w:highlight w:val="yellow"/>
            <w:rPrChange w:id="3926" w:author="Степанова Любовь Борисовна" w:date="2024-10-30T17:58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10.6 Правил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, если необходимо, то </w:t>
      </w:r>
      <w:del w:id="3927" w:author="Зыков Олег Викторович" w:date="2024-10-17T13:09:00Z">
        <w:r w:rsidRPr="000041A1" w:rsidDel="009E3872">
          <w:rPr>
            <w:rFonts w:ascii="Times New Roman" w:hAnsi="Times New Roman" w:cs="Times New Roman"/>
            <w:sz w:val="24"/>
            <w:szCs w:val="24"/>
          </w:rPr>
          <w:delText>до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у</w:t>
      </w:r>
      <w:del w:id="3928" w:author="Зыков Олег Викторович" w:date="2024-10-17T13:07:00Z">
        <w:r w:rsidRPr="000041A1" w:rsidDel="009E3872">
          <w:rPr>
            <w:rFonts w:ascii="Times New Roman" w:hAnsi="Times New Roman" w:cs="Times New Roman"/>
            <w:sz w:val="24"/>
            <w:szCs w:val="24"/>
          </w:rPr>
          <w:delText>у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паков</w:t>
      </w:r>
      <w:ins w:id="3929" w:author="Степанова Любовь Борисовна" w:date="2024-10-30T19:10:00Z">
        <w:r w:rsidR="00A35A6F">
          <w:rPr>
            <w:rFonts w:ascii="Times New Roman" w:hAnsi="Times New Roman" w:cs="Times New Roman"/>
            <w:sz w:val="24"/>
            <w:szCs w:val="24"/>
          </w:rPr>
          <w:t>ывает</w:t>
        </w:r>
      </w:ins>
      <w:del w:id="3930" w:author="Степанова Любовь Борисовна" w:date="2024-10-30T19:10:00Z">
        <w:r w:rsidRPr="000041A1" w:rsidDel="00A35A6F">
          <w:rPr>
            <w:rFonts w:ascii="Times New Roman" w:hAnsi="Times New Roman" w:cs="Times New Roman"/>
            <w:sz w:val="24"/>
            <w:szCs w:val="24"/>
          </w:rPr>
          <w:delText>ать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строительные материалы и крупногабаритную мебель. Сразу после этого автотранспортное средство должно выехать с территории Паркинга.</w:t>
      </w:r>
    </w:p>
    <w:p w14:paraId="69C03B2B" w14:textId="074E5A90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31" w:author="Степанова Любовь Борисовна" w:date="2024-10-30T17:59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32" w:author="Степанова Любовь Борисовна" w:date="2024-10-30T17:59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.7. Собственник организует дальнейшее перемещение строительных материалов до Помещения в срок не более 2 (два) часа с момента въезда в подземный паркинг. Перемещение материалов с машиноместа разгрузки до Помещения осуществляется при помощи ручного инвентаря силами рабочих собственника.</w:t>
      </w:r>
    </w:p>
    <w:p w14:paraId="0EAACB79" w14:textId="1B0E6BE4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33" w:author="Степанова Любовь Борисовна" w:date="2024-10-30T17:59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34" w:author="Степанова Любовь Борисовна" w:date="2024-10-30T17:59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.8. Разрешается временно на срок не более 1 (одного) часа организовывать промежуточные места складирования строительных материалов в МОП </w:t>
      </w:r>
      <w:del w:id="3935" w:author="Зыков Олег Викторович" w:date="2024-10-17T13:10:00Z">
        <w:r w:rsidRPr="000041A1" w:rsidDel="00F24425">
          <w:rPr>
            <w:rFonts w:ascii="Times New Roman" w:hAnsi="Times New Roman" w:cs="Times New Roman"/>
            <w:sz w:val="24"/>
            <w:szCs w:val="24"/>
          </w:rPr>
          <w:delText xml:space="preserve">ЖК </w:delText>
        </w:r>
      </w:del>
      <w:ins w:id="3936" w:author="Зыков Олег Викторович" w:date="2024-10-17T13:10:00Z">
        <w:r w:rsidR="00F24425">
          <w:rPr>
            <w:rFonts w:ascii="Times New Roman" w:hAnsi="Times New Roman" w:cs="Times New Roman"/>
            <w:sz w:val="24"/>
            <w:szCs w:val="24"/>
          </w:rPr>
          <w:t>МКД</w:t>
        </w:r>
        <w:r w:rsidR="00F24425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>возле лифтового холла секций на -1 этаже подземного паркинга.</w:t>
      </w:r>
    </w:p>
    <w:p w14:paraId="494C952F" w14:textId="7D7CDCC2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37" w:author="Степанова Любовь Борисовна" w:date="2024-10-30T17:59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38" w:author="Степанова Любовь Борисовна" w:date="2024-10-30T17:59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.9. Подъем материалов из лифтового холла -1 этажа до этажа, на котором располагается Помещение, осуществляется в строгом соответствие с действующими нормами и правилами использования лифтового оборудования, согласно пункта 10.7 Правил. </w:t>
      </w:r>
    </w:p>
    <w:p w14:paraId="1A03F6B5" w14:textId="40A91E12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39" w:author="Степанова Любовь Борисовна" w:date="2024-10-30T17:59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40" w:author="Степанова Любовь Борисовна" w:date="2024-10-30T17:59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.10. При несоответствии автотранспортного средства габаритам, допустимым для проезда на -1 этаж паркинга, разгрузка строительных материалов осуществляется в следующем порядке:</w:t>
      </w:r>
    </w:p>
    <w:p w14:paraId="251C2DEF" w14:textId="3E3133FA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41" w:author="Степанова Любовь Борисовна" w:date="2024-10-30T17:59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42" w:author="Степанова Любовь Борисовна" w:date="2024-10-30T17:59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.11. Прибывшее на территорию </w:t>
      </w:r>
      <w:del w:id="3943" w:author="Зыков Олег Викторович" w:date="2024-10-17T13:13:00Z">
        <w:r w:rsidRPr="000041A1" w:rsidDel="00F24425">
          <w:rPr>
            <w:rFonts w:ascii="Times New Roman" w:hAnsi="Times New Roman" w:cs="Times New Roman"/>
            <w:sz w:val="24"/>
            <w:szCs w:val="24"/>
          </w:rPr>
          <w:delText>жилого комплекса</w:delText>
        </w:r>
      </w:del>
      <w:ins w:id="3944" w:author="Зыков Олег Викторович" w:date="2024-10-17T13:13:00Z">
        <w:r w:rsidR="00F24425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автотранспортное средство в обязательном порядке встречают </w:t>
      </w:r>
      <w:ins w:id="3945" w:author="Зыков Олег Викторович" w:date="2024-10-17T13:13:00Z">
        <w:r w:rsidR="00F24425">
          <w:rPr>
            <w:rFonts w:ascii="Times New Roman" w:hAnsi="Times New Roman" w:cs="Times New Roman"/>
            <w:sz w:val="24"/>
            <w:szCs w:val="24"/>
          </w:rPr>
          <w:t>С</w:t>
        </w:r>
      </w:ins>
      <w:del w:id="3946" w:author="Зыков Олег Викторович" w:date="2024-10-17T13:13:00Z">
        <w:r w:rsidRPr="000041A1" w:rsidDel="00F24425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обственник или ответственное за проведение строительно-отделочных работ в Помещении и указывают водителю место разгрузки материалов на территории </w:t>
      </w:r>
      <w:del w:id="3947" w:author="Зыков Олег Викторович" w:date="2024-10-17T13:13:00Z">
        <w:r w:rsidRPr="000041A1" w:rsidDel="00F24425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ins w:id="3948" w:author="Зыков Олег Викторович" w:date="2024-10-17T13:13:00Z">
        <w:r w:rsidR="00F24425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451AFBCC" w14:textId="1F29E37A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49" w:author="Степанова Любовь Борисовна" w:date="2024-10-30T17:59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50" w:author="Степанова Любовь Борисовна" w:date="2024-10-30T17:59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.12. Все материалы должны быть прежде всего выгружены из автомобиля и складированы в месте разгрузки с предварительной укладкой защитного материала (пленка). Сразу после этого автотранспортное средство выезжает с территории </w:t>
      </w:r>
      <w:del w:id="3951" w:author="Зыков Олег Викторович" w:date="2024-10-17T13:14:00Z">
        <w:r w:rsidRPr="000041A1" w:rsidDel="00F24425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ins w:id="3952" w:author="Зыков Олег Викторович" w:date="2024-10-17T13:14:00Z">
        <w:r w:rsidR="00F24425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373A9002" w14:textId="755847F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53" w:author="Степанова Любовь Борисовна" w:date="2024-10-30T17:59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54" w:author="Степанова Любовь Борисовна" w:date="2024-10-30T17:59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.13. Перемещение материалов с места разгрузки до лифтового холла соответствующей секции осуществляется при помощи ручного инвентаря силами рабочих строительной бригады только через -1 </w:t>
      </w:r>
      <w:proofErr w:type="spellStart"/>
      <w:r w:rsidRPr="000041A1">
        <w:rPr>
          <w:rFonts w:ascii="Times New Roman" w:hAnsi="Times New Roman" w:cs="Times New Roman"/>
          <w:sz w:val="24"/>
          <w:szCs w:val="24"/>
        </w:rPr>
        <w:t>эт</w:t>
      </w:r>
      <w:proofErr w:type="spellEnd"/>
      <w:r w:rsidRPr="000041A1">
        <w:rPr>
          <w:rFonts w:ascii="Times New Roman" w:hAnsi="Times New Roman" w:cs="Times New Roman"/>
          <w:sz w:val="24"/>
          <w:szCs w:val="24"/>
        </w:rPr>
        <w:t>. подземного паркинга.</w:t>
      </w:r>
    </w:p>
    <w:p w14:paraId="5CB380D4" w14:textId="61D265C4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55" w:author="Степанова Любовь Борисовна" w:date="2024-10-30T17:59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56" w:author="Степанова Любовь Борисовна" w:date="2024-10-30T17:59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.14. Подъем материалов из лифтового холла до этажа, на котором располагается Помещение - осуществляется в строгом соответствии с действующими нормами и правилами использования лифтового оборудования.</w:t>
      </w:r>
    </w:p>
    <w:p w14:paraId="6D6238A1" w14:textId="799FB743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57" w:author="Степанова Любовь Борисовна" w:date="2024-10-30T17:59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58" w:author="Степанова Любовь Борисовна" w:date="2024-10-30T17:59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.15. После перемещения строительных материалов с места разгрузки до Помещения </w:t>
      </w:r>
      <w:ins w:id="3959" w:author="Зыков Олег Викторович" w:date="2024-10-17T13:14:00Z">
        <w:r w:rsidR="00F24425">
          <w:rPr>
            <w:rFonts w:ascii="Times New Roman" w:hAnsi="Times New Roman" w:cs="Times New Roman"/>
            <w:sz w:val="24"/>
            <w:szCs w:val="24"/>
          </w:rPr>
          <w:t>С</w:t>
        </w:r>
      </w:ins>
      <w:del w:id="3960" w:author="Зыков Олег Викторович" w:date="2024-10-17T13:14:00Z">
        <w:r w:rsidRPr="000041A1" w:rsidDel="00F24425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обственник обязан своими или привлеченными силами рабочие произвести подметание (а в случае сильного загрязнения и влажную уборку) зоны разгрузки, лифтовой кабины, поверхности пола, стен, перил, дверей, порталов и т.д. — на всем пути перемещения материалов.</w:t>
      </w:r>
    </w:p>
    <w:p w14:paraId="6C235CBD" w14:textId="5031C663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lastRenderedPageBreak/>
        <w:t>1</w:t>
      </w:r>
      <w:ins w:id="3961" w:author="Степанова Любовь Борисовна" w:date="2024-10-30T17:59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62" w:author="Степанова Любовь Борисовна" w:date="2024-10-30T17:59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.16 В случае причинения материального ущерба имуществу третьих лиц или общему имуществу собственников </w:t>
      </w:r>
      <w:del w:id="3963" w:author="Зыков Олег Викторович" w:date="2024-10-17T13:15:00Z">
        <w:r w:rsidRPr="000041A1" w:rsidDel="00F24425">
          <w:rPr>
            <w:rFonts w:ascii="Times New Roman" w:hAnsi="Times New Roman" w:cs="Times New Roman"/>
            <w:sz w:val="24"/>
            <w:szCs w:val="24"/>
          </w:rPr>
          <w:delText xml:space="preserve">ЖК </w:delText>
        </w:r>
      </w:del>
      <w:ins w:id="3964" w:author="Зыков Олег Викторович" w:date="2024-10-17T13:16:00Z">
        <w:r w:rsidR="00F24425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ins w:id="3965" w:author="Зыков Олег Викторович" w:date="2024-10-17T13:15:00Z">
        <w:r w:rsidR="00F24425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в ходе работ по доставке, разгрузке и перемещению материалов - все связанные с этим расходы относятся на счет собственника, работники которого допустили такие последствия. При этом все факты материального ущерба фиксируются </w:t>
      </w:r>
      <w:ins w:id="3966" w:author="Зыков Олег Викторович" w:date="2024-10-17T13:15:00Z">
        <w:r w:rsidR="00F24425">
          <w:rPr>
            <w:rFonts w:ascii="Times New Roman" w:hAnsi="Times New Roman" w:cs="Times New Roman"/>
            <w:sz w:val="24"/>
            <w:szCs w:val="24"/>
          </w:rPr>
          <w:t>Управляющей организацией</w:t>
        </w:r>
      </w:ins>
      <w:del w:id="3967" w:author="Зыков Олег Викторович" w:date="2024-10-17T13:15:00Z">
        <w:r w:rsidRPr="000041A1" w:rsidDel="00F24425">
          <w:rPr>
            <w:rFonts w:ascii="Times New Roman" w:hAnsi="Times New Roman" w:cs="Times New Roman"/>
            <w:sz w:val="24"/>
            <w:szCs w:val="24"/>
          </w:rPr>
          <w:delText>УК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, о чем составляется </w:t>
      </w:r>
      <w:del w:id="3968" w:author="Степанова Любовь Борисовна" w:date="2024-10-30T17:59:00Z">
        <w:r w:rsidRPr="000041A1" w:rsidDel="00442107">
          <w:rPr>
            <w:rFonts w:ascii="Times New Roman" w:hAnsi="Times New Roman" w:cs="Times New Roman"/>
            <w:sz w:val="24"/>
            <w:szCs w:val="24"/>
          </w:rPr>
          <w:delText>соответствующий</w:delText>
        </w:r>
      </w:del>
      <w:proofErr w:type="gramStart"/>
      <w:ins w:id="3969" w:author="Степанова Любовь Борисовна" w:date="2024-10-30T17:59:00Z">
        <w:r w:rsidR="00442107" w:rsidRPr="000041A1">
          <w:rPr>
            <w:rFonts w:ascii="Times New Roman" w:hAnsi="Times New Roman" w:cs="Times New Roman"/>
            <w:sz w:val="24"/>
            <w:szCs w:val="24"/>
          </w:rPr>
          <w:t>соответствующий</w:t>
        </w:r>
      </w:ins>
      <w:proofErr w:type="gramEnd"/>
      <w:r w:rsidRPr="000041A1">
        <w:rPr>
          <w:rFonts w:ascii="Times New Roman" w:hAnsi="Times New Roman" w:cs="Times New Roman"/>
          <w:sz w:val="24"/>
          <w:szCs w:val="24"/>
        </w:rPr>
        <w:t xml:space="preserve"> </w:t>
      </w:r>
      <w:ins w:id="3970" w:author="Степанова Любовь Борисовна" w:date="2024-10-28T18:03:00Z">
        <w:r w:rsidR="0037704D">
          <w:rPr>
            <w:rFonts w:ascii="Times New Roman" w:hAnsi="Times New Roman" w:cs="Times New Roman"/>
            <w:sz w:val="24"/>
            <w:szCs w:val="24"/>
          </w:rPr>
          <w:t>а</w:t>
        </w:r>
      </w:ins>
      <w:del w:id="3971" w:author="Степанова Любовь Борисовна" w:date="2024-10-28T18:03:00Z">
        <w:r w:rsidRPr="000041A1" w:rsidDel="0037704D">
          <w:rPr>
            <w:rFonts w:ascii="Times New Roman" w:hAnsi="Times New Roman" w:cs="Times New Roman"/>
            <w:sz w:val="24"/>
            <w:szCs w:val="24"/>
          </w:rPr>
          <w:delText>А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кт.</w:t>
      </w:r>
    </w:p>
    <w:p w14:paraId="23A9C05D" w14:textId="54E85D24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72" w:author="Степанова Любовь Борисовна" w:date="2024-10-30T17:59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73" w:author="Степанова Любовь Борисовна" w:date="2024-10-30T17:59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.17 Складирование любых строительных материалов вне помещения собственника не допускается.</w:t>
      </w:r>
    </w:p>
    <w:p w14:paraId="42457372" w14:textId="2D28A161" w:rsid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3974" w:author="Степанова Любовь Борисовна" w:date="2024-10-30T18:00:00Z">
        <w:r w:rsidR="00442107">
          <w:rPr>
            <w:rFonts w:ascii="Times New Roman" w:hAnsi="Times New Roman" w:cs="Times New Roman"/>
            <w:sz w:val="24"/>
            <w:szCs w:val="24"/>
          </w:rPr>
          <w:t>3</w:t>
        </w:r>
      </w:ins>
      <w:del w:id="3975" w:author="Степанова Любовь Борисовна" w:date="2024-10-30T18:00:00Z">
        <w:r w:rsidR="00402321" w:rsidDel="00442107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.18 Доставка крупногабаритного груза, оборудования, мебели осуществляется в порядке, предусмотренном для доставки строительных материалов.</w:t>
      </w:r>
    </w:p>
    <w:p w14:paraId="113C6C0B" w14:textId="77777777" w:rsidR="00402321" w:rsidRPr="000041A1" w:rsidRDefault="0040232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F6A5F8E" w14:textId="219A9464" w:rsidR="00402321" w:rsidRDefault="000041A1" w:rsidP="006B2FA1">
      <w:pPr>
        <w:keepNext/>
        <w:keepLines/>
        <w:spacing w:after="0"/>
        <w:ind w:right="-143"/>
        <w:outlineLvl w:val="1"/>
        <w:rPr>
          <w:rFonts w:ascii="Times New Roman" w:eastAsiaTheme="majorEastAsia" w:hAnsi="Times New Roman" w:cs="Times New Roman"/>
          <w:b/>
          <w:caps/>
          <w:sz w:val="24"/>
          <w:szCs w:val="24"/>
        </w:rPr>
      </w:pPr>
      <w:r w:rsidRPr="000041A1">
        <w:rPr>
          <w:rFonts w:ascii="Times New Roman" w:eastAsiaTheme="majorEastAsia" w:hAnsi="Times New Roman" w:cs="Times New Roman"/>
          <w:b/>
          <w:sz w:val="24"/>
          <w:szCs w:val="24"/>
        </w:rPr>
        <w:t>1</w:t>
      </w:r>
      <w:ins w:id="3976" w:author="Степанова Любовь Борисовна" w:date="2024-10-30T18:00:00Z">
        <w:r w:rsidR="00442107">
          <w:rPr>
            <w:rFonts w:ascii="Times New Roman" w:eastAsiaTheme="majorEastAsia" w:hAnsi="Times New Roman" w:cs="Times New Roman"/>
            <w:b/>
            <w:sz w:val="24"/>
            <w:szCs w:val="24"/>
          </w:rPr>
          <w:t>4</w:t>
        </w:r>
      </w:ins>
      <w:del w:id="3977" w:author="Степанова Любовь Борисовна" w:date="2024-10-30T18:00:00Z">
        <w:r w:rsidRPr="000041A1" w:rsidDel="00442107">
          <w:rPr>
            <w:rFonts w:ascii="Times New Roman" w:eastAsiaTheme="majorEastAsia" w:hAnsi="Times New Roman" w:cs="Times New Roman"/>
            <w:b/>
            <w:sz w:val="24"/>
            <w:szCs w:val="24"/>
          </w:rPr>
          <w:delText>9</w:delText>
        </w:r>
      </w:del>
      <w:r w:rsidRPr="000041A1">
        <w:rPr>
          <w:rFonts w:ascii="Times New Roman" w:eastAsiaTheme="majorEastAsia" w:hAnsi="Times New Roman" w:cs="Times New Roman"/>
          <w:b/>
          <w:sz w:val="24"/>
          <w:szCs w:val="24"/>
        </w:rPr>
        <w:t xml:space="preserve">. </w:t>
      </w:r>
      <w:r w:rsidRPr="000041A1">
        <w:rPr>
          <w:rFonts w:ascii="Times New Roman" w:eastAsiaTheme="majorEastAsia" w:hAnsi="Times New Roman" w:cs="Times New Roman"/>
          <w:b/>
          <w:caps/>
          <w:sz w:val="24"/>
          <w:szCs w:val="24"/>
        </w:rPr>
        <w:t>Порядок обращения со строительными и бытовыми отходами</w:t>
      </w:r>
    </w:p>
    <w:p w14:paraId="7D6AB713" w14:textId="255EE712" w:rsidR="000041A1" w:rsidRDefault="000041A1" w:rsidP="006B2FA1">
      <w:pPr>
        <w:keepNext/>
        <w:keepLines/>
        <w:spacing w:after="0"/>
        <w:ind w:right="-143"/>
        <w:outlineLvl w:val="1"/>
        <w:rPr>
          <w:ins w:id="3978" w:author="Степанова Любовь Борисовна" w:date="2024-10-02T17:19:00Z"/>
          <w:rFonts w:ascii="Times New Roman" w:eastAsiaTheme="majorEastAsia" w:hAnsi="Times New Roman" w:cs="Times New Roman"/>
          <w:b/>
          <w:caps/>
          <w:sz w:val="24"/>
          <w:szCs w:val="24"/>
        </w:rPr>
      </w:pPr>
    </w:p>
    <w:p w14:paraId="74E8A715" w14:textId="3590061D" w:rsidR="001E1CFD" w:rsidRPr="000041A1" w:rsidRDefault="00D81DC1" w:rsidP="001E1CFD">
      <w:pPr>
        <w:spacing w:after="0"/>
        <w:ind w:firstLine="567"/>
        <w:jc w:val="both"/>
        <w:rPr>
          <w:ins w:id="3979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moveToRangeStart w:id="3980" w:author="Степанова Любовь Борисовна" w:date="2024-10-02T17:19:00Z" w:name="move178781995"/>
      <w:commentRangeStart w:id="3981"/>
      <w:commentRangeStart w:id="3982"/>
      <w:moveTo w:id="3983" w:author="Степанова Любовь Борисовна" w:date="2024-10-02T17:19:00Z">
        <w:del w:id="3984" w:author="Степанова Любовь Борисовна" w:date="2024-10-30T18:11:00Z">
          <w:r w:rsidRPr="00D81DC1" w:rsidDel="001E1CFD">
            <w:rPr>
              <w:rFonts w:ascii="Times New Roman" w:hAnsi="Times New Roman" w:cs="Times New Roman"/>
              <w:color w:val="000000"/>
              <w:sz w:val="24"/>
              <w:szCs w:val="24"/>
              <w:highlight w:val="yellow"/>
              <w:rPrChange w:id="3985" w:author="Степанова Любовь Борисовна" w:date="2024-10-02T17:19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 xml:space="preserve">Бытовой мусор необходимо выносить из помещений в специально оборудованные для него места. Мелкий мусор, возникающий во время отдыха в местах общего пользования необходимо выбрасывать в урны, находящиеся на придомовой территории, или уносить с собой. </w:delText>
          </w:r>
          <w:commentRangeEnd w:id="3981"/>
          <w:r w:rsidRPr="00D81DC1" w:rsidDel="001E1CFD">
            <w:rPr>
              <w:rStyle w:val="af1"/>
              <w:highlight w:val="yellow"/>
              <w:rPrChange w:id="3986" w:author="Степанова Любовь Борисовна" w:date="2024-10-02T17:19:00Z">
                <w:rPr>
                  <w:rStyle w:val="af1"/>
                </w:rPr>
              </w:rPrChange>
            </w:rPr>
            <w:commentReference w:id="3981"/>
          </w:r>
          <w:commentRangeEnd w:id="3982"/>
          <w:r w:rsidRPr="00D81DC1" w:rsidDel="001E1CFD">
            <w:rPr>
              <w:rStyle w:val="af1"/>
              <w:highlight w:val="yellow"/>
              <w:rPrChange w:id="3987" w:author="Степанова Любовь Борисовна" w:date="2024-10-02T17:19:00Z">
                <w:rPr>
                  <w:rStyle w:val="af1"/>
                </w:rPr>
              </w:rPrChange>
            </w:rPr>
            <w:commentReference w:id="3982"/>
          </w:r>
          <w:r w:rsidRPr="00D81DC1" w:rsidDel="001E1CFD">
            <w:rPr>
              <w:highlight w:val="yellow"/>
              <w:rPrChange w:id="3988" w:author="Степанова Любовь Борисовна" w:date="2024-10-02T17:19:00Z">
                <w:rPr/>
              </w:rPrChange>
            </w:rPr>
            <w:delText xml:space="preserve"> </w:delText>
          </w:r>
          <w:r w:rsidRPr="00D81DC1" w:rsidDel="001E1CFD">
            <w:rPr>
              <w:rFonts w:ascii="Times New Roman" w:hAnsi="Times New Roman" w:cs="Times New Roman"/>
              <w:color w:val="000000"/>
              <w:sz w:val="24"/>
              <w:szCs w:val="24"/>
              <w:highlight w:val="yellow"/>
              <w:rPrChange w:id="3989" w:author="Степанова Любовь Борисовна" w:date="2024-10-02T17:19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>Запрещено хранение и складирование бытового и пищевого мусора в приквартирных холлах ЖК</w:delText>
          </w:r>
        </w:del>
      </w:moveTo>
      <w:ins w:id="3990" w:author="Зыков Олег Викторович" w:date="2024-10-17T14:57:00Z">
        <w:del w:id="3991" w:author="Степанова Любовь Борисовна" w:date="2024-10-30T18:11:00Z">
          <w:r w:rsidR="00522449" w:rsidDel="001E1CFD">
            <w:rPr>
              <w:rFonts w:ascii="Times New Roman" w:hAnsi="Times New Roman" w:cs="Times New Roman"/>
              <w:color w:val="000000"/>
              <w:sz w:val="24"/>
              <w:szCs w:val="24"/>
              <w:highlight w:val="yellow"/>
            </w:rPr>
            <w:delText>МКД</w:delText>
          </w:r>
        </w:del>
      </w:ins>
      <w:moveTo w:id="3992" w:author="Степанова Любовь Борисовна" w:date="2024-10-02T17:19:00Z">
        <w:del w:id="3993" w:author="Степанова Любовь Борисовна" w:date="2024-10-30T18:11:00Z">
          <w:r w:rsidRPr="00D81DC1" w:rsidDel="001E1CFD">
            <w:rPr>
              <w:rFonts w:ascii="Times New Roman" w:hAnsi="Times New Roman" w:cs="Times New Roman"/>
              <w:color w:val="000000"/>
              <w:sz w:val="24"/>
              <w:szCs w:val="24"/>
              <w:highlight w:val="yellow"/>
              <w:rPrChange w:id="3994" w:author="Степанова Любовь Борисовна" w:date="2024-10-02T17:19:00Z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</w:rPrChange>
            </w:rPr>
            <w:delText>.</w:delText>
          </w:r>
        </w:del>
      </w:moveTo>
      <w:moveToRangeEnd w:id="3980"/>
      <w:ins w:id="3995" w:author="Степанова Любовь Борисовна" w:date="2024-10-30T18:11:00Z">
        <w:r w:rsidR="001E1CFD">
          <w:rPr>
            <w:rFonts w:ascii="Times New Roman" w:hAnsi="Times New Roman" w:cs="Times New Roman"/>
            <w:sz w:val="24"/>
            <w:szCs w:val="24"/>
          </w:rPr>
          <w:t>14</w:t>
        </w:r>
      </w:ins>
      <w:ins w:id="3996" w:author="Степанова Любовь Борисовна" w:date="2024-10-30T18:09:00Z">
        <w:r w:rsidR="001E1CFD" w:rsidRPr="000041A1">
          <w:rPr>
            <w:rFonts w:ascii="Times New Roman" w:hAnsi="Times New Roman" w:cs="Times New Roman"/>
            <w:sz w:val="24"/>
            <w:szCs w:val="24"/>
          </w:rPr>
          <w:t>.</w:t>
        </w:r>
      </w:ins>
      <w:ins w:id="3997" w:author="Степанова Любовь Борисовна" w:date="2024-10-30T18:11:00Z">
        <w:r w:rsidR="001E1CFD">
          <w:rPr>
            <w:rFonts w:ascii="Times New Roman" w:hAnsi="Times New Roman" w:cs="Times New Roman"/>
            <w:sz w:val="24"/>
            <w:szCs w:val="24"/>
          </w:rPr>
          <w:t>1</w:t>
        </w:r>
      </w:ins>
      <w:ins w:id="3998" w:author="Степанова Любовь Борисовна" w:date="2024-10-30T18:09:00Z">
        <w:r w:rsidR="001E1CFD" w:rsidRPr="000041A1">
          <w:rPr>
            <w:rFonts w:ascii="Times New Roman" w:hAnsi="Times New Roman" w:cs="Times New Roman"/>
            <w:sz w:val="24"/>
            <w:szCs w:val="24"/>
          </w:rPr>
          <w:t xml:space="preserve">. При обращении с бытовыми отходами на территории </w:t>
        </w:r>
        <w:r w:rsidR="001E1CFD">
          <w:rPr>
            <w:rFonts w:ascii="Times New Roman" w:hAnsi="Times New Roman" w:cs="Times New Roman"/>
            <w:sz w:val="24"/>
            <w:szCs w:val="24"/>
          </w:rPr>
          <w:t>Комплекса</w:t>
        </w:r>
        <w:r w:rsidR="001E1CFD" w:rsidRPr="000041A1">
          <w:rPr>
            <w:rFonts w:ascii="Times New Roman" w:hAnsi="Times New Roman" w:cs="Times New Roman"/>
            <w:sz w:val="24"/>
            <w:szCs w:val="24"/>
          </w:rPr>
          <w:t xml:space="preserve"> запрещается:</w:t>
        </w:r>
      </w:ins>
    </w:p>
    <w:p w14:paraId="1C5ED88D" w14:textId="77777777" w:rsidR="001E1CFD" w:rsidRPr="000041A1" w:rsidRDefault="001E1CFD" w:rsidP="001E1CFD">
      <w:pPr>
        <w:spacing w:after="0"/>
        <w:ind w:firstLine="567"/>
        <w:jc w:val="both"/>
        <w:rPr>
          <w:ins w:id="3999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ins w:id="4000" w:author="Степанова Любовь Борисовна" w:date="2024-10-30T18:09:00Z">
        <w:r w:rsidRPr="000041A1">
          <w:rPr>
            <w:rFonts w:ascii="Times New Roman" w:hAnsi="Times New Roman" w:cs="Times New Roman"/>
            <w:sz w:val="24"/>
            <w:szCs w:val="24"/>
          </w:rPr>
          <w:t>- мусорить в местах общего пользования;</w:t>
        </w:r>
      </w:ins>
    </w:p>
    <w:p w14:paraId="7DA65FE0" w14:textId="77777777" w:rsidR="001E1CFD" w:rsidRPr="000041A1" w:rsidRDefault="001E1CFD" w:rsidP="001E1CFD">
      <w:pPr>
        <w:spacing w:after="0"/>
        <w:ind w:firstLine="567"/>
        <w:jc w:val="both"/>
        <w:rPr>
          <w:ins w:id="4001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ins w:id="4002" w:author="Степанова Любовь Борисовна" w:date="2024-10-30T18:09:00Z">
        <w:r w:rsidRPr="000041A1">
          <w:rPr>
            <w:rFonts w:ascii="Times New Roman" w:hAnsi="Times New Roman" w:cs="Times New Roman"/>
            <w:sz w:val="24"/>
            <w:szCs w:val="24"/>
          </w:rPr>
          <w:t xml:space="preserve">- складировать на территории </w:t>
        </w:r>
        <w:r>
          <w:rPr>
            <w:rFonts w:ascii="Times New Roman" w:hAnsi="Times New Roman" w:cs="Times New Roman"/>
            <w:sz w:val="24"/>
            <w:szCs w:val="24"/>
          </w:rPr>
          <w:t>Комплекса</w:t>
        </w:r>
        <w:r w:rsidRPr="000041A1">
          <w:rPr>
            <w:rFonts w:ascii="Times New Roman" w:hAnsi="Times New Roman" w:cs="Times New Roman"/>
            <w:sz w:val="24"/>
            <w:szCs w:val="24"/>
          </w:rPr>
          <w:t xml:space="preserve"> строительные отходы, мусор, пищевые и прочие отходы вне мест накопления;</w:t>
        </w:r>
      </w:ins>
    </w:p>
    <w:p w14:paraId="72B91F97" w14:textId="77777777" w:rsidR="001E1CFD" w:rsidRPr="000041A1" w:rsidRDefault="001E1CFD" w:rsidP="001E1CFD">
      <w:pPr>
        <w:spacing w:after="0"/>
        <w:ind w:firstLine="567"/>
        <w:jc w:val="both"/>
        <w:rPr>
          <w:ins w:id="4003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ins w:id="4004" w:author="Степанова Любовь Борисовна" w:date="2024-10-30T18:09:00Z">
        <w:r w:rsidRPr="000041A1">
          <w:rPr>
            <w:rFonts w:ascii="Times New Roman" w:hAnsi="Times New Roman" w:cs="Times New Roman"/>
            <w:sz w:val="24"/>
            <w:szCs w:val="24"/>
          </w:rPr>
          <w:t>- оставлять мусор (в том числе. в пакетах) вне контейнерной площадки;</w:t>
        </w:r>
      </w:ins>
    </w:p>
    <w:p w14:paraId="42FDD094" w14:textId="77777777" w:rsidR="001E1CFD" w:rsidRPr="000041A1" w:rsidRDefault="001E1CFD" w:rsidP="001E1CFD">
      <w:pPr>
        <w:spacing w:after="0"/>
        <w:ind w:firstLine="567"/>
        <w:jc w:val="both"/>
        <w:rPr>
          <w:ins w:id="4005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ins w:id="4006" w:author="Степанова Любовь Борисовна" w:date="2024-10-30T18:09:00Z">
        <w:r w:rsidRPr="000041A1">
          <w:rPr>
            <w:rFonts w:ascii="Times New Roman" w:hAnsi="Times New Roman" w:cs="Times New Roman"/>
            <w:sz w:val="24"/>
            <w:szCs w:val="24"/>
          </w:rPr>
          <w:t>- выливать жидкие отходы в контейнеры и (или) бункеры-накопители.</w:t>
        </w:r>
      </w:ins>
    </w:p>
    <w:p w14:paraId="1E3786D3" w14:textId="50C3B13A" w:rsidR="001E1CFD" w:rsidRPr="000041A1" w:rsidRDefault="001E1CFD" w:rsidP="001E1CFD">
      <w:pPr>
        <w:spacing w:after="0"/>
        <w:ind w:firstLine="567"/>
        <w:jc w:val="both"/>
        <w:rPr>
          <w:ins w:id="4007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ins w:id="4008" w:author="Степанова Любовь Борисовна" w:date="2024-10-30T18:09:00Z">
        <w:r w:rsidRPr="000041A1">
          <w:rPr>
            <w:rFonts w:ascii="Times New Roman" w:hAnsi="Times New Roman" w:cs="Times New Roman"/>
            <w:sz w:val="24"/>
            <w:szCs w:val="24"/>
          </w:rPr>
          <w:t>1</w:t>
        </w:r>
      </w:ins>
      <w:ins w:id="4009" w:author="Степанова Любовь Борисовна" w:date="2024-10-30T18:11:00Z">
        <w:r>
          <w:rPr>
            <w:rFonts w:ascii="Times New Roman" w:hAnsi="Times New Roman" w:cs="Times New Roman"/>
            <w:sz w:val="24"/>
            <w:szCs w:val="24"/>
          </w:rPr>
          <w:t>4</w:t>
        </w:r>
      </w:ins>
      <w:ins w:id="4010" w:author="Степанова Любовь Борисовна" w:date="2024-10-30T18:09:00Z">
        <w:r w:rsidRPr="000041A1">
          <w:rPr>
            <w:rFonts w:ascii="Times New Roman" w:hAnsi="Times New Roman" w:cs="Times New Roman"/>
            <w:sz w:val="24"/>
            <w:szCs w:val="24"/>
          </w:rPr>
          <w:t>.</w:t>
        </w:r>
      </w:ins>
      <w:ins w:id="4011" w:author="Степанова Любовь Борисовна" w:date="2024-10-30T18:11:00Z">
        <w:r>
          <w:rPr>
            <w:rFonts w:ascii="Times New Roman" w:hAnsi="Times New Roman" w:cs="Times New Roman"/>
            <w:sz w:val="24"/>
            <w:szCs w:val="24"/>
          </w:rPr>
          <w:t>2</w:t>
        </w:r>
      </w:ins>
      <w:ins w:id="4012" w:author="Степанова Любовь Борисовна" w:date="2024-10-30T18:09:00Z">
        <w:r w:rsidRPr="000041A1">
          <w:rPr>
            <w:rFonts w:ascii="Times New Roman" w:hAnsi="Times New Roman" w:cs="Times New Roman"/>
            <w:sz w:val="24"/>
            <w:szCs w:val="24"/>
          </w:rPr>
          <w:t xml:space="preserve">. Хозяйственно-бытовой мусор и пищевые отходы собственники должны упаковывать в герметичные полиэтиленовые мусорные пакеты. Мусорные пакеты доставляются собственником самостоятельно и помещаются в специально предназначенные для этого мусора контейнеры, расположенные </w:t>
        </w:r>
      </w:ins>
      <w:ins w:id="4013" w:author="Степанова Любовь Борисовна" w:date="2024-10-30T18:10:00Z">
        <w:r>
          <w:rPr>
            <w:rFonts w:ascii="Times New Roman" w:hAnsi="Times New Roman" w:cs="Times New Roman"/>
            <w:sz w:val="24"/>
            <w:szCs w:val="24"/>
          </w:rPr>
          <w:t xml:space="preserve">в </w:t>
        </w:r>
        <w:proofErr w:type="spellStart"/>
        <w:r>
          <w:rPr>
            <w:rFonts w:ascii="Times New Roman" w:hAnsi="Times New Roman" w:cs="Times New Roman"/>
            <w:sz w:val="24"/>
            <w:szCs w:val="24"/>
          </w:rPr>
          <w:t>мусорока</w:t>
        </w:r>
      </w:ins>
      <w:ins w:id="4014" w:author="Степанова Любовь Борисовна" w:date="2024-10-30T18:11:00Z">
        <w:r>
          <w:rPr>
            <w:rFonts w:ascii="Times New Roman" w:hAnsi="Times New Roman" w:cs="Times New Roman"/>
            <w:sz w:val="24"/>
            <w:szCs w:val="24"/>
          </w:rPr>
          <w:t>мерах</w:t>
        </w:r>
      </w:ins>
      <w:proofErr w:type="spellEnd"/>
      <w:ins w:id="4015" w:author="Степанова Любовь Борисовна" w:date="2024-10-30T18:10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4016" w:author="Степанова Любовь Борисовна" w:date="2024-10-30T18:09:00Z">
        <w:r w:rsidRPr="000041A1">
          <w:rPr>
            <w:rFonts w:ascii="Times New Roman" w:hAnsi="Times New Roman" w:cs="Times New Roman"/>
            <w:sz w:val="24"/>
            <w:szCs w:val="24"/>
          </w:rPr>
          <w:t>на -1 этаже Паркинга, возле лифтового холла. Мусор должен быть помещен в них таким образом, чтобы при его сборе была исключена возможность разрыва упаковочного материала.</w:t>
        </w:r>
      </w:ins>
    </w:p>
    <w:p w14:paraId="5F9F8B9F" w14:textId="36A07954" w:rsidR="00DA6176" w:rsidRPr="000041A1" w:rsidDel="001E1CFD" w:rsidRDefault="00DA6176" w:rsidP="006B2FA1">
      <w:pPr>
        <w:keepNext/>
        <w:keepLines/>
        <w:spacing w:after="0"/>
        <w:ind w:right="-143"/>
        <w:outlineLvl w:val="1"/>
        <w:rPr>
          <w:del w:id="4017" w:author="Степанова Любовь Борисовна" w:date="2024-10-30T18:11:00Z"/>
          <w:rFonts w:ascii="Times New Roman" w:eastAsiaTheme="majorEastAsia" w:hAnsi="Times New Roman" w:cs="Times New Roman"/>
          <w:b/>
          <w:caps/>
          <w:sz w:val="24"/>
          <w:szCs w:val="24"/>
        </w:rPr>
      </w:pPr>
    </w:p>
    <w:p w14:paraId="01FE4BDE" w14:textId="06F26A44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18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19" w:author="Степанова Любовь Борисовна" w:date="2024-10-30T18:12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4020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3</w:t>
        </w:r>
      </w:ins>
      <w:del w:id="4021" w:author="Степанова Любовь Борисовна" w:date="2024-10-30T18:12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1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 Не допускается складирование любых строительных отходов вне помещения собственника до их перемещения в бункер, предназначенный для последующего вывоза.</w:t>
      </w:r>
    </w:p>
    <w:p w14:paraId="13B12FC9" w14:textId="43354583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B2FA1">
        <w:rPr>
          <w:rFonts w:ascii="Times New Roman" w:hAnsi="Times New Roman" w:cs="Times New Roman"/>
          <w:sz w:val="24"/>
          <w:szCs w:val="24"/>
        </w:rPr>
        <w:t>1</w:t>
      </w:r>
      <w:ins w:id="4022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23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6B2FA1">
        <w:rPr>
          <w:rFonts w:ascii="Times New Roman" w:hAnsi="Times New Roman" w:cs="Times New Roman"/>
          <w:sz w:val="24"/>
          <w:szCs w:val="24"/>
        </w:rPr>
        <w:t>.</w:t>
      </w:r>
      <w:ins w:id="4024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25" w:author="Степанова Любовь Борисовна" w:date="2024-10-30T18:12:00Z">
        <w:r w:rsidRPr="006B2FA1" w:rsidDel="001E1CFD">
          <w:rPr>
            <w:rFonts w:ascii="Times New Roman" w:hAnsi="Times New Roman" w:cs="Times New Roman"/>
            <w:sz w:val="24"/>
            <w:szCs w:val="24"/>
          </w:rPr>
          <w:delText>2</w:delText>
        </w:r>
      </w:del>
      <w:r w:rsidRPr="006B2FA1">
        <w:rPr>
          <w:rFonts w:ascii="Times New Roman" w:hAnsi="Times New Roman" w:cs="Times New Roman"/>
          <w:sz w:val="24"/>
          <w:szCs w:val="24"/>
        </w:rPr>
        <w:t>.</w:t>
      </w:r>
      <w:r w:rsidRPr="00402321">
        <w:rPr>
          <w:rFonts w:ascii="Times New Roman" w:hAnsi="Times New Roman" w:cs="Times New Roman"/>
          <w:sz w:val="24"/>
          <w:szCs w:val="24"/>
        </w:rPr>
        <w:t xml:space="preserve"> Собственник помещения (доверенное лицо), в котором производятся строи</w:t>
      </w:r>
      <w:r w:rsidRPr="000041A1">
        <w:rPr>
          <w:rFonts w:ascii="Times New Roman" w:hAnsi="Times New Roman" w:cs="Times New Roman"/>
          <w:sz w:val="24"/>
          <w:szCs w:val="24"/>
        </w:rPr>
        <w:t xml:space="preserve">тельно-отделочные работы, при необходимости осуществить вынос строительных отходов собственными силами за свой счет. </w:t>
      </w:r>
    </w:p>
    <w:p w14:paraId="0F82E4FA" w14:textId="5089B68E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26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27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4028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5</w:t>
        </w:r>
      </w:ins>
      <w:del w:id="4029" w:author="Степанова Любовь Борисовна" w:date="2024-10-30T18:12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3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 Вынос строительных отходов может осуществляться:</w:t>
      </w:r>
    </w:p>
    <w:p w14:paraId="2B9702B8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- с понедельника по пятницу с 09:00 до 18:00;</w:t>
      </w:r>
    </w:p>
    <w:p w14:paraId="5B5013A6" w14:textId="7777777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- в выходные и праздничные дни с 10:00 до 20:00.</w:t>
      </w:r>
    </w:p>
    <w:p w14:paraId="2A0EBA19" w14:textId="7C1CBF8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30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31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4032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6</w:t>
        </w:r>
      </w:ins>
      <w:del w:id="4033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4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 Вынос строительных отходов осуществляется в следующем порядке:</w:t>
      </w:r>
    </w:p>
    <w:p w14:paraId="12060F0D" w14:textId="073D7B10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- </w:t>
      </w:r>
      <w:ins w:id="4034" w:author="Степанова Любовь Борисовна" w:date="2024-10-30T18:14:00Z">
        <w:r w:rsidR="001E1CFD">
          <w:rPr>
            <w:rFonts w:ascii="Times New Roman" w:hAnsi="Times New Roman" w:cs="Times New Roman"/>
            <w:sz w:val="24"/>
            <w:szCs w:val="24"/>
          </w:rPr>
          <w:t>в</w:t>
        </w:r>
      </w:ins>
      <w:del w:id="4035" w:author="Степанова Любовь Борисовна" w:date="2024-10-30T18:14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В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се пути перемещения строительных отходов на жилом этаже от Помещения до лифта должны быть укрыты строительной пленкой толщиной не менее 150 мкм; аналогичной пленкой укрывается и пол кабины лифта с заходом на стены кабины лифта не менее, чем на 5 см вверх. Все отходы должны быть размещены в специальных мешках, исключающих загрязнение, повреждение общего имущества собственников жилого комплекса. Сотрудник </w:t>
      </w:r>
      <w:del w:id="4036" w:author="Зыков Олег Викторович" w:date="2024-10-17T13:20:00Z">
        <w:r w:rsidRPr="000041A1" w:rsidDel="00927331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4037" w:author="Зыков Олег Викторович" w:date="2024-10-17T13:20:00Z">
        <w:r w:rsidR="00927331">
          <w:rPr>
            <w:rFonts w:ascii="Times New Roman" w:hAnsi="Times New Roman" w:cs="Times New Roman"/>
            <w:sz w:val="24"/>
            <w:szCs w:val="24"/>
          </w:rPr>
          <w:t>Управляющей организации</w:t>
        </w:r>
        <w:r w:rsidR="00927331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>предварительно проверяет выполнение этого требования, после чего разрешает начать перемещение.</w:t>
      </w:r>
    </w:p>
    <w:p w14:paraId="0D7C2185" w14:textId="75F4D15A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- </w:t>
      </w:r>
      <w:ins w:id="4038" w:author="Степанова Любовь Борисовна" w:date="2024-10-30T18:14:00Z">
        <w:r w:rsidR="001E1CFD">
          <w:rPr>
            <w:rFonts w:ascii="Times New Roman" w:hAnsi="Times New Roman" w:cs="Times New Roman"/>
            <w:sz w:val="24"/>
            <w:szCs w:val="24"/>
          </w:rPr>
          <w:t>п</w:t>
        </w:r>
      </w:ins>
      <w:del w:id="4039" w:author="Степанова Любовь Борисовна" w:date="2024-10-30T18:14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еремещение отходов от Помещения собственника до бункера должно завершиться в течение 1 (одного) часа с момента начала.</w:t>
      </w:r>
    </w:p>
    <w:p w14:paraId="6E1E9CD7" w14:textId="3D720F25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40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41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4042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7</w:t>
        </w:r>
      </w:ins>
      <w:del w:id="4043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 Перемещение производится на лифте, с учетом требований, предусмотренных Правилами безопасной эксплуатации лифтов и настоящим регламентом до -1 этажа Паркинга в следующем порядке:</w:t>
      </w:r>
    </w:p>
    <w:p w14:paraId="2773E6C8" w14:textId="030F1EEE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- </w:t>
      </w:r>
      <w:ins w:id="4044" w:author="Степанова Любовь Борисовна" w:date="2024-10-30T18:14:00Z">
        <w:r w:rsidR="001E1CFD">
          <w:rPr>
            <w:rFonts w:ascii="Times New Roman" w:hAnsi="Times New Roman" w:cs="Times New Roman"/>
            <w:sz w:val="24"/>
            <w:szCs w:val="24"/>
          </w:rPr>
          <w:t>п</w:t>
        </w:r>
      </w:ins>
      <w:del w:id="4045" w:author="Степанова Любовь Борисовна" w:date="2024-10-30T18:14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еремещение строительных отходов производится способом, исключающим повреждение общего имущества собственников </w:t>
      </w:r>
      <w:del w:id="4046" w:author="Зыков Олег Викторович" w:date="2024-10-17T13:21:00Z">
        <w:r w:rsidRPr="000041A1" w:rsidDel="00927331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ins w:id="4047" w:author="Зыков Олег Викторович" w:date="2024-10-17T13:21:00Z">
        <w:r w:rsidR="00927331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2469581B" w14:textId="204B8222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- </w:t>
      </w:r>
      <w:ins w:id="4048" w:author="Степанова Любовь Борисовна" w:date="2024-10-30T18:14:00Z">
        <w:r w:rsidR="001E1CFD">
          <w:rPr>
            <w:rFonts w:ascii="Times New Roman" w:hAnsi="Times New Roman" w:cs="Times New Roman"/>
            <w:sz w:val="24"/>
            <w:szCs w:val="24"/>
          </w:rPr>
          <w:t>с</w:t>
        </w:r>
      </w:ins>
      <w:del w:id="4049" w:author="Степанова Любовь Борисовна" w:date="2024-10-30T18:14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обственник обеспечивает наличие рабочих </w:t>
      </w:r>
      <w:del w:id="4050" w:author="Степанова Любовь Борисовна" w:date="2024-10-30T18:14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 xml:space="preserve">(из числа допущенных к проведению строительно-отделочных работ в Помещении) 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в количестве, достаточном для перемещения отходов в течение 1 (одного) часа с момента начала.</w:t>
      </w:r>
    </w:p>
    <w:p w14:paraId="7865C84A" w14:textId="1ACB70F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ins w:id="4051" w:author="Степанова Любовь Борисовна" w:date="2024-10-30T18:14:00Z">
        <w:r w:rsidR="001E1CFD">
          <w:rPr>
            <w:rFonts w:ascii="Times New Roman" w:hAnsi="Times New Roman" w:cs="Times New Roman"/>
            <w:sz w:val="24"/>
            <w:szCs w:val="24"/>
          </w:rPr>
          <w:t>п</w:t>
        </w:r>
      </w:ins>
      <w:del w:id="4052" w:author="Степанова Любовь Борисовна" w:date="2024-10-30T18:14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0041A1">
        <w:rPr>
          <w:rFonts w:ascii="Times New Roman" w:hAnsi="Times New Roman" w:cs="Times New Roman"/>
          <w:sz w:val="24"/>
          <w:szCs w:val="24"/>
        </w:rPr>
        <w:t>ри выгрузке строительных отходов из лифта они размещаются на поддонах для последующего перемещения к бункеру.</w:t>
      </w:r>
    </w:p>
    <w:p w14:paraId="73C1BFD5" w14:textId="63994AAF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- </w:t>
      </w:r>
      <w:ins w:id="4053" w:author="Степанова Любовь Борисовна" w:date="2024-10-30T18:15:00Z">
        <w:r w:rsidR="001E1CFD">
          <w:rPr>
            <w:rFonts w:ascii="Times New Roman" w:hAnsi="Times New Roman" w:cs="Times New Roman"/>
            <w:sz w:val="24"/>
            <w:szCs w:val="24"/>
          </w:rPr>
          <w:t>п</w:t>
        </w:r>
      </w:ins>
      <w:del w:id="4054" w:author="Степанова Любовь Борисовна" w:date="2024-10-30T18:15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еремещение строительных отходов с места выгрузки от лифтового холла секции до бункера производится при помощи ручного инвентаря силами рабочих строительной бригады.</w:t>
      </w:r>
    </w:p>
    <w:p w14:paraId="6AE93F72" w14:textId="4D380632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55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56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4057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8</w:t>
        </w:r>
      </w:ins>
      <w:del w:id="4058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 После завершения перемещения строительных отходов собственник обязан собственными силами произвести подметание (а в случае сильного загрязнения и влажную уборку) лифтовой кабины, поверхности пола, стен, перил, дверей, порталов на всем пути перемещения отходов.</w:t>
      </w:r>
    </w:p>
    <w:p w14:paraId="1133D601" w14:textId="2545CA0D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59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60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4061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9</w:t>
        </w:r>
      </w:ins>
      <w:del w:id="4062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В случае причинения материального ущерба имуществу третьих лиц или общему имуществу собственников </w:t>
      </w:r>
      <w:del w:id="4063" w:author="Зыков Олег Викторович" w:date="2024-10-17T13:22:00Z">
        <w:r w:rsidRPr="000041A1" w:rsidDel="00B0750F">
          <w:rPr>
            <w:rFonts w:ascii="Times New Roman" w:hAnsi="Times New Roman" w:cs="Times New Roman"/>
            <w:sz w:val="24"/>
            <w:szCs w:val="24"/>
          </w:rPr>
          <w:delText xml:space="preserve">МКД </w:delText>
        </w:r>
      </w:del>
      <w:ins w:id="4064" w:author="Зыков Олег Викторович" w:date="2024-10-17T13:22:00Z">
        <w:r w:rsidR="00B0750F">
          <w:rPr>
            <w:rFonts w:ascii="Times New Roman" w:hAnsi="Times New Roman" w:cs="Times New Roman"/>
            <w:sz w:val="24"/>
            <w:szCs w:val="24"/>
          </w:rPr>
          <w:t>Комплекса</w:t>
        </w:r>
        <w:r w:rsidR="00B0750F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в ходе перемещения строительных отходов, все расходы, связанные с такими последствиями, относятся на счет собственника, привлеченные работники которого допустили такие последствия. При этом все факты материального ущерба фиксируются сотрудником </w:t>
      </w:r>
      <w:del w:id="4065" w:author="Зыков Олег Викторович" w:date="2024-10-17T13:22:00Z">
        <w:r w:rsidRPr="000041A1" w:rsidDel="00B0750F">
          <w:rPr>
            <w:rFonts w:ascii="Times New Roman" w:hAnsi="Times New Roman" w:cs="Times New Roman"/>
            <w:sz w:val="24"/>
            <w:szCs w:val="24"/>
          </w:rPr>
          <w:delText>УК</w:delText>
        </w:r>
      </w:del>
      <w:ins w:id="4066" w:author="Зыков Олег Викторович" w:date="2024-10-17T13:22:00Z">
        <w:r w:rsidR="00B0750F">
          <w:rPr>
            <w:rFonts w:ascii="Times New Roman" w:hAnsi="Times New Roman" w:cs="Times New Roman"/>
            <w:sz w:val="24"/>
            <w:szCs w:val="24"/>
          </w:rPr>
          <w:t>Управляющей организации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, о чем составляется </w:t>
      </w:r>
      <w:proofErr w:type="gramStart"/>
      <w:r w:rsidRPr="000041A1">
        <w:rPr>
          <w:rFonts w:ascii="Times New Roman" w:hAnsi="Times New Roman" w:cs="Times New Roman"/>
          <w:sz w:val="24"/>
          <w:szCs w:val="24"/>
        </w:rPr>
        <w:t>соответствующий</w:t>
      </w:r>
      <w:proofErr w:type="gramEnd"/>
      <w:r w:rsidRPr="000041A1">
        <w:rPr>
          <w:rFonts w:ascii="Times New Roman" w:hAnsi="Times New Roman" w:cs="Times New Roman"/>
          <w:sz w:val="24"/>
          <w:szCs w:val="24"/>
        </w:rPr>
        <w:t xml:space="preserve"> </w:t>
      </w:r>
      <w:ins w:id="4067" w:author="Степанова Любовь Борисовна" w:date="2024-10-28T18:03:00Z">
        <w:r w:rsidR="0037704D">
          <w:rPr>
            <w:rFonts w:ascii="Times New Roman" w:hAnsi="Times New Roman" w:cs="Times New Roman"/>
            <w:sz w:val="24"/>
            <w:szCs w:val="24"/>
          </w:rPr>
          <w:t>а</w:t>
        </w:r>
      </w:ins>
      <w:del w:id="4068" w:author="Степанова Любовь Борисовна" w:date="2024-10-28T18:03:00Z">
        <w:r w:rsidRPr="000041A1" w:rsidDel="0037704D">
          <w:rPr>
            <w:rFonts w:ascii="Times New Roman" w:hAnsi="Times New Roman" w:cs="Times New Roman"/>
            <w:sz w:val="24"/>
            <w:szCs w:val="24"/>
          </w:rPr>
          <w:delText>А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кт.</w:t>
      </w:r>
    </w:p>
    <w:p w14:paraId="0CA592E6" w14:textId="3DEDBC02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69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70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4071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10</w:t>
        </w:r>
      </w:ins>
      <w:del w:id="4072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8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 Собственнику запрещается:</w:t>
      </w:r>
    </w:p>
    <w:p w14:paraId="47012D50" w14:textId="6371C0C1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73" w:author="Степанова Любовь Борисовна" w:date="2024-10-30T18:12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ins w:id="4074" w:author="Степанова Любовь Борисовна" w:date="2024-10-30T18:13:00Z">
        <w:r w:rsidR="001E1CFD">
          <w:rPr>
            <w:rFonts w:ascii="Times New Roman" w:hAnsi="Times New Roman" w:cs="Times New Roman"/>
            <w:sz w:val="24"/>
            <w:szCs w:val="24"/>
          </w:rPr>
          <w:t>.</w:t>
        </w:r>
      </w:ins>
      <w:del w:id="4075" w:author="Степанова Любовь Борисовна" w:date="2024-10-30T18:12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ins w:id="4076" w:author="Степанова Любовь Борисовна" w:date="2024-10-30T18:13:00Z">
        <w:r w:rsidR="001E1CFD">
          <w:rPr>
            <w:rFonts w:ascii="Times New Roman" w:hAnsi="Times New Roman" w:cs="Times New Roman"/>
            <w:sz w:val="24"/>
            <w:szCs w:val="24"/>
          </w:rPr>
          <w:t>1</w:t>
        </w:r>
      </w:ins>
      <w:ins w:id="4077" w:author="Степанова Любовь Борисовна" w:date="2024-10-30T18:15:00Z">
        <w:r w:rsidR="001E1CFD">
          <w:rPr>
            <w:rFonts w:ascii="Times New Roman" w:hAnsi="Times New Roman" w:cs="Times New Roman"/>
            <w:sz w:val="24"/>
            <w:szCs w:val="24"/>
          </w:rPr>
          <w:t>1</w:t>
        </w:r>
      </w:ins>
      <w:del w:id="4078" w:author="Степанова Любовь Борисовна" w:date="2024-10-30T18:13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.</w:delText>
        </w:r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4079" w:author="Степанова Любовь Борисовна" w:date="2024-10-30T18:15:00Z">
        <w:r w:rsidR="001E1CFD">
          <w:rPr>
            <w:rFonts w:ascii="Times New Roman" w:hAnsi="Times New Roman" w:cs="Times New Roman"/>
            <w:sz w:val="24"/>
            <w:szCs w:val="24"/>
          </w:rPr>
          <w:t>1.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При уборке строительных отходов использовать </w:t>
      </w:r>
      <w:proofErr w:type="spellStart"/>
      <w:r w:rsidRPr="000041A1">
        <w:rPr>
          <w:rFonts w:ascii="Times New Roman" w:hAnsi="Times New Roman" w:cs="Times New Roman"/>
          <w:sz w:val="24"/>
          <w:szCs w:val="24"/>
        </w:rPr>
        <w:t>мусорокамеру</w:t>
      </w:r>
      <w:proofErr w:type="spellEnd"/>
      <w:r w:rsidRPr="000041A1">
        <w:rPr>
          <w:rFonts w:ascii="Times New Roman" w:hAnsi="Times New Roman" w:cs="Times New Roman"/>
          <w:sz w:val="24"/>
          <w:szCs w:val="24"/>
        </w:rPr>
        <w:t xml:space="preserve"> и канализацию, выкидывать отходы из окон, устанавливать на фасад лебёдки и другие аналогичные устройства для подъёма материала и перемещения строительных отходов.</w:t>
      </w:r>
    </w:p>
    <w:p w14:paraId="133432E7" w14:textId="3A00B564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80" w:author="Степанова Любовь Борисовна" w:date="2024-10-30T18:13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81" w:author="Степанова Любовь Борисовна" w:date="2024-10-30T18:13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r w:rsidR="00402321">
        <w:rPr>
          <w:rFonts w:ascii="Times New Roman" w:hAnsi="Times New Roman" w:cs="Times New Roman"/>
          <w:sz w:val="24"/>
          <w:szCs w:val="24"/>
        </w:rPr>
        <w:t>1</w:t>
      </w:r>
      <w:ins w:id="4082" w:author="Степанова Любовь Борисовна" w:date="2024-10-30T18:15:00Z">
        <w:r w:rsidR="001E1CFD">
          <w:rPr>
            <w:rFonts w:ascii="Times New Roman" w:hAnsi="Times New Roman" w:cs="Times New Roman"/>
            <w:sz w:val="24"/>
            <w:szCs w:val="24"/>
          </w:rPr>
          <w:t>0</w:t>
        </w:r>
      </w:ins>
      <w:del w:id="4083" w:author="Степанова Любовь Борисовна" w:date="2024-10-30T18:13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0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4084" w:author="Степанова Любовь Борисовна" w:date="2024-10-30T18:15:00Z">
        <w:r w:rsidR="001E1CFD">
          <w:rPr>
            <w:rFonts w:ascii="Times New Roman" w:hAnsi="Times New Roman" w:cs="Times New Roman"/>
            <w:sz w:val="24"/>
            <w:szCs w:val="24"/>
          </w:rPr>
          <w:t>2.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Складировать строительные отходы в контейнеры, предназначенные для сбора ТКО (твердых коммунальных отходов).</w:t>
      </w:r>
    </w:p>
    <w:p w14:paraId="54917D6A" w14:textId="4C987B2F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85" w:author="Степанова Любовь Борисовна" w:date="2024-10-30T18:13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86" w:author="Степанова Любовь Борисовна" w:date="2024-10-30T18:13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4087" w:author="Степанова Любовь Борисовна" w:date="2024-10-30T18:15:00Z">
        <w:r w:rsidR="001E1CFD">
          <w:rPr>
            <w:rFonts w:ascii="Times New Roman" w:hAnsi="Times New Roman" w:cs="Times New Roman"/>
            <w:sz w:val="24"/>
            <w:szCs w:val="24"/>
          </w:rPr>
          <w:t>0</w:t>
        </w:r>
      </w:ins>
      <w:del w:id="4088" w:author="Степанова Любовь Борисовна" w:date="2024-10-30T18:13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1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4089" w:author="Степанова Любовь Борисовна" w:date="2024-10-30T18:15:00Z">
        <w:r w:rsidR="001E1CFD">
          <w:rPr>
            <w:rFonts w:ascii="Times New Roman" w:hAnsi="Times New Roman" w:cs="Times New Roman"/>
            <w:sz w:val="24"/>
            <w:szCs w:val="24"/>
          </w:rPr>
          <w:t>3.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Складирование строительных отходов на лестницах и в МОП.</w:t>
      </w:r>
    </w:p>
    <w:p w14:paraId="6C853FDE" w14:textId="19EB5887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90" w:author="Степанова Любовь Борисовна" w:date="2024-10-30T18:13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91" w:author="Степанова Любовь Борисовна" w:date="2024-10-30T18:13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4092" w:author="Степанова Любовь Борисовна" w:date="2024-10-30T18:15:00Z">
        <w:r w:rsidR="001E1CFD">
          <w:rPr>
            <w:rFonts w:ascii="Times New Roman" w:hAnsi="Times New Roman" w:cs="Times New Roman"/>
            <w:sz w:val="24"/>
            <w:szCs w:val="24"/>
          </w:rPr>
          <w:t>0</w:t>
        </w:r>
      </w:ins>
      <w:del w:id="4093" w:author="Степанова Любовь Борисовна" w:date="2024-10-30T18:13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2</w:delText>
        </w:r>
      </w:del>
      <w:r w:rsidR="00402321">
        <w:rPr>
          <w:rFonts w:ascii="Times New Roman" w:hAnsi="Times New Roman" w:cs="Times New Roman"/>
          <w:sz w:val="24"/>
          <w:szCs w:val="24"/>
        </w:rPr>
        <w:t>.</w:t>
      </w:r>
      <w:ins w:id="4094" w:author="Степанова Любовь Борисовна" w:date="2024-10-30T18:15:00Z">
        <w:r w:rsidR="001E1CFD">
          <w:rPr>
            <w:rFonts w:ascii="Times New Roman" w:hAnsi="Times New Roman" w:cs="Times New Roman"/>
            <w:sz w:val="24"/>
            <w:szCs w:val="24"/>
          </w:rPr>
          <w:t>4.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Сливать во внутриквартирную канализацию остатки строительных растворов, красок, грунтовок и пр. В случае повреждения такими действиями стояка канализации все расходы на ремонтно-восстановительные работы несет собственник Помещения, рабочие которого допустили такие повреждения.</w:t>
      </w:r>
    </w:p>
    <w:p w14:paraId="4EF02B39" w14:textId="38D0806E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095" w:author="Степанова Любовь Борисовна" w:date="2024-10-30T18:13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096" w:author="Степанова Любовь Борисовна" w:date="2024-10-30T18:13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4097" w:author="Степанова Любовь Борисовна" w:date="2024-10-30T18:16:00Z">
        <w:r w:rsidR="001E1CFD">
          <w:rPr>
            <w:rFonts w:ascii="Times New Roman" w:hAnsi="Times New Roman" w:cs="Times New Roman"/>
            <w:sz w:val="24"/>
            <w:szCs w:val="24"/>
          </w:rPr>
          <w:t>0</w:t>
        </w:r>
      </w:ins>
      <w:del w:id="4098" w:author="Степанова Любовь Борисовна" w:date="2024-10-30T18:13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3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  <w:ins w:id="4099" w:author="Степанова Любовь Борисовна" w:date="2024-10-30T18:16:00Z">
        <w:r w:rsidR="001E1CFD">
          <w:rPr>
            <w:rFonts w:ascii="Times New Roman" w:hAnsi="Times New Roman" w:cs="Times New Roman"/>
            <w:sz w:val="24"/>
            <w:szCs w:val="24"/>
          </w:rPr>
          <w:t>5.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Оставлять (в т. ч. временно) строительные и крупногабаритные отходы, включая бытовую технику и мебель, в МОП</w:t>
      </w:r>
      <w:del w:id="4100" w:author="Зыков Олег Викторович" w:date="2024-10-17T13:24:00Z">
        <w:r w:rsidRPr="000041A1" w:rsidDel="00B0750F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</w:t>
      </w:r>
    </w:p>
    <w:p w14:paraId="6EB7020C" w14:textId="78DB22E2" w:rsidR="000041A1" w:rsidRPr="000041A1" w:rsidDel="001E1CFD" w:rsidRDefault="000041A1" w:rsidP="001F77A0">
      <w:pPr>
        <w:spacing w:after="0"/>
        <w:ind w:firstLine="567"/>
        <w:jc w:val="both"/>
        <w:rPr>
          <w:del w:id="4101" w:author="Степанова Любовь Борисовна" w:date="2024-10-30T18:13:00Z"/>
          <w:rFonts w:ascii="Times New Roman" w:hAnsi="Times New Roman" w:cs="Times New Roman"/>
          <w:sz w:val="24"/>
          <w:szCs w:val="24"/>
        </w:rPr>
      </w:pPr>
      <w:del w:id="4102" w:author="Степанова Любовь Борисовна" w:date="2024-10-30T18:09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1</w:delText>
        </w:r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  <w:r w:rsidRPr="000041A1" w:rsidDel="001E1CFD">
          <w:rPr>
            <w:rFonts w:ascii="Times New Roman" w:hAnsi="Times New Roman" w:cs="Times New Roman"/>
            <w:sz w:val="24"/>
            <w:szCs w:val="24"/>
          </w:rPr>
          <w:delText>.1</w:delText>
        </w:r>
        <w:r w:rsidR="00402321" w:rsidDel="001E1CFD">
          <w:rPr>
            <w:rFonts w:ascii="Times New Roman" w:hAnsi="Times New Roman" w:cs="Times New Roman"/>
            <w:sz w:val="24"/>
            <w:szCs w:val="24"/>
          </w:rPr>
          <w:delText>4</w:delText>
        </w:r>
        <w:r w:rsidRPr="000041A1" w:rsidDel="001E1CFD">
          <w:rPr>
            <w:rFonts w:ascii="Times New Roman" w:hAnsi="Times New Roman" w:cs="Times New Roman"/>
            <w:sz w:val="24"/>
            <w:szCs w:val="24"/>
          </w:rPr>
          <w:delText>. Складированные строительные материалы и их отходы должны быть упакованы таким образом, чтобы не допускать засорения проездов и пешеходных зон мусором (в т. ч. в результате порывов ветра), не создавать неудобств при движении а/м по дорогам и пешеходов по тротуарам, не нарушать законных интересов других собственников и их прав на благоприятную окружающую среду.</w:delText>
        </w:r>
      </w:del>
    </w:p>
    <w:p w14:paraId="7DD6661D" w14:textId="393D5D04" w:rsidR="000041A1" w:rsidRPr="000041A1" w:rsidRDefault="000041A1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1</w:t>
      </w:r>
      <w:ins w:id="4103" w:author="Степанова Любовь Борисовна" w:date="2024-10-30T18:13:00Z">
        <w:r w:rsidR="001E1CFD">
          <w:rPr>
            <w:rFonts w:ascii="Times New Roman" w:hAnsi="Times New Roman" w:cs="Times New Roman"/>
            <w:sz w:val="24"/>
            <w:szCs w:val="24"/>
          </w:rPr>
          <w:t>4</w:t>
        </w:r>
      </w:ins>
      <w:del w:id="4104" w:author="Степанова Любовь Борисовна" w:date="2024-10-30T18:13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</w:del>
      <w:r w:rsidRPr="000041A1">
        <w:rPr>
          <w:rFonts w:ascii="Times New Roman" w:hAnsi="Times New Roman" w:cs="Times New Roman"/>
          <w:sz w:val="24"/>
          <w:szCs w:val="24"/>
        </w:rPr>
        <w:t>.1</w:t>
      </w:r>
      <w:ins w:id="4105" w:author="Степанова Любовь Борисовна" w:date="2024-10-30T18:16:00Z">
        <w:r w:rsidR="001E1CFD">
          <w:rPr>
            <w:rFonts w:ascii="Times New Roman" w:hAnsi="Times New Roman" w:cs="Times New Roman"/>
            <w:sz w:val="24"/>
            <w:szCs w:val="24"/>
          </w:rPr>
          <w:t>1</w:t>
        </w:r>
      </w:ins>
      <w:del w:id="4106" w:author="Степанова Любовь Борисовна" w:date="2024-10-30T18:13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. Сотрудник </w:t>
      </w:r>
      <w:del w:id="4107" w:author="Зыков Олег Викторович" w:date="2024-10-17T13:24:00Z">
        <w:r w:rsidRPr="000041A1" w:rsidDel="00B0750F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4108" w:author="Зыков Олег Викторович" w:date="2024-10-17T13:24:00Z">
        <w:r w:rsidR="00B0750F">
          <w:rPr>
            <w:rFonts w:ascii="Times New Roman" w:hAnsi="Times New Roman" w:cs="Times New Roman"/>
            <w:sz w:val="24"/>
            <w:szCs w:val="24"/>
          </w:rPr>
          <w:t>Управляющей организации</w:t>
        </w:r>
        <w:r w:rsidR="00B0750F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и </w:t>
      </w:r>
      <w:ins w:id="4109" w:author="Зыков Олег Викторович" w:date="2024-10-17T13:25:00Z">
        <w:r w:rsidR="00B0750F">
          <w:rPr>
            <w:rFonts w:ascii="Times New Roman" w:hAnsi="Times New Roman" w:cs="Times New Roman"/>
            <w:sz w:val="24"/>
            <w:szCs w:val="24"/>
          </w:rPr>
          <w:t>С</w:t>
        </w:r>
      </w:ins>
      <w:del w:id="4110" w:author="Зыков Олег Викторович" w:date="2024-10-17T13:24:00Z">
        <w:r w:rsidRPr="000041A1" w:rsidDel="00B0750F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отрудник</w:t>
      </w:r>
      <w:ins w:id="4111" w:author="Зыков Олег Викторович" w:date="2024-10-17T13:25:00Z">
        <w:r w:rsidR="00B0750F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4112" w:author="Зыков Олег Викторович" w:date="2024-10-17T13:25:00Z">
        <w:r w:rsidRPr="000041A1" w:rsidDel="00B0750F">
          <w:rPr>
            <w:rFonts w:ascii="Times New Roman" w:hAnsi="Times New Roman" w:cs="Times New Roman"/>
            <w:sz w:val="24"/>
            <w:szCs w:val="24"/>
          </w:rPr>
          <w:delText xml:space="preserve"> службы </w:delText>
        </w:r>
      </w:del>
      <w:ins w:id="4113" w:author="Зыков Олег Викторович" w:date="2024-10-17T13:25:00Z">
        <w:r w:rsidR="00B0750F">
          <w:rPr>
            <w:rFonts w:ascii="Times New Roman" w:hAnsi="Times New Roman" w:cs="Times New Roman"/>
            <w:sz w:val="24"/>
            <w:szCs w:val="24"/>
          </w:rPr>
          <w:t>о</w:t>
        </w:r>
      </w:ins>
      <w:del w:id="4114" w:author="Зыков Олег Викторович" w:date="2024-10-17T13:25:00Z">
        <w:r w:rsidRPr="000041A1" w:rsidDel="00B0750F">
          <w:rPr>
            <w:rFonts w:ascii="Times New Roman" w:hAnsi="Times New Roman" w:cs="Times New Roman"/>
            <w:sz w:val="24"/>
            <w:szCs w:val="24"/>
          </w:rPr>
          <w:delText>О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храны вправе пресечь складирование строительных и бытовых отходов в </w:t>
      </w:r>
      <w:proofErr w:type="spellStart"/>
      <w:r w:rsidRPr="000041A1">
        <w:rPr>
          <w:rFonts w:ascii="Times New Roman" w:hAnsi="Times New Roman" w:cs="Times New Roman"/>
          <w:sz w:val="24"/>
          <w:szCs w:val="24"/>
        </w:rPr>
        <w:t>МОПах</w:t>
      </w:r>
      <w:proofErr w:type="spellEnd"/>
      <w:r w:rsidRPr="000041A1">
        <w:rPr>
          <w:rFonts w:ascii="Times New Roman" w:hAnsi="Times New Roman" w:cs="Times New Roman"/>
          <w:sz w:val="24"/>
          <w:szCs w:val="24"/>
        </w:rPr>
        <w:t>/лифте — устно попросить остановить складирование отходов и произвести уборк</w:t>
      </w:r>
      <w:ins w:id="4115" w:author="Зыков Олег Викторович" w:date="2024-10-17T13:25:00Z">
        <w:r w:rsidR="00B0750F">
          <w:rPr>
            <w:rFonts w:ascii="Times New Roman" w:hAnsi="Times New Roman" w:cs="Times New Roman"/>
            <w:sz w:val="24"/>
            <w:szCs w:val="24"/>
          </w:rPr>
          <w:t>у,</w:t>
        </w:r>
      </w:ins>
      <w:del w:id="4116" w:author="Зыков Олег Викторович" w:date="2024-10-17T13:25:00Z">
        <w:r w:rsidRPr="000041A1" w:rsidDel="00B0750F">
          <w:rPr>
            <w:rFonts w:ascii="Times New Roman" w:hAnsi="Times New Roman" w:cs="Times New Roman"/>
            <w:sz w:val="24"/>
            <w:szCs w:val="24"/>
          </w:rPr>
          <w:delText>у;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в случае скопления отходов — вправе произвести видеосъемку и аудиозапись нарушения и зафиксировать факт в журнале дежурства с указанием номера Помещения.</w:t>
      </w:r>
    </w:p>
    <w:p w14:paraId="25186C22" w14:textId="4346E2E0" w:rsidR="000041A1" w:rsidRPr="000041A1" w:rsidDel="001E1CFD" w:rsidRDefault="000041A1" w:rsidP="001F77A0">
      <w:pPr>
        <w:spacing w:after="0"/>
        <w:ind w:firstLine="567"/>
        <w:jc w:val="both"/>
        <w:rPr>
          <w:del w:id="4117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del w:id="4118" w:author="Степанова Любовь Борисовна" w:date="2024-10-30T18:09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1</w:delText>
        </w:r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  <w:r w:rsidRPr="000041A1" w:rsidDel="001E1CFD">
          <w:rPr>
            <w:rFonts w:ascii="Times New Roman" w:hAnsi="Times New Roman" w:cs="Times New Roman"/>
            <w:sz w:val="24"/>
            <w:szCs w:val="24"/>
          </w:rPr>
          <w:delText>.1</w:delText>
        </w:r>
        <w:r w:rsidR="00402321" w:rsidDel="001E1CFD">
          <w:rPr>
            <w:rFonts w:ascii="Times New Roman" w:hAnsi="Times New Roman" w:cs="Times New Roman"/>
            <w:sz w:val="24"/>
            <w:szCs w:val="24"/>
          </w:rPr>
          <w:delText>6</w:delText>
        </w:r>
        <w:r w:rsidRPr="000041A1" w:rsidDel="001E1CFD">
          <w:rPr>
            <w:rFonts w:ascii="Times New Roman" w:hAnsi="Times New Roman" w:cs="Times New Roman"/>
            <w:sz w:val="24"/>
            <w:szCs w:val="24"/>
          </w:rPr>
          <w:delText xml:space="preserve">. При обращении с бытовыми отходами на территории ЖК </w:delText>
        </w:r>
      </w:del>
      <w:ins w:id="4119" w:author="Зыков Олег Викторович" w:date="2024-10-17T13:25:00Z">
        <w:del w:id="4120" w:author="Степанова Любовь Борисовна" w:date="2024-10-30T18:09:00Z">
          <w:r w:rsidR="00B0750F" w:rsidDel="001E1CFD">
            <w:rPr>
              <w:rFonts w:ascii="Times New Roman" w:hAnsi="Times New Roman" w:cs="Times New Roman"/>
              <w:sz w:val="24"/>
              <w:szCs w:val="24"/>
            </w:rPr>
            <w:delText>Комплекса</w:delText>
          </w:r>
          <w:r w:rsidR="00B0750F" w:rsidRPr="000041A1" w:rsidDel="001E1CFD">
            <w:rPr>
              <w:rFonts w:ascii="Times New Roman" w:hAnsi="Times New Roman" w:cs="Times New Roman"/>
              <w:sz w:val="24"/>
              <w:szCs w:val="24"/>
            </w:rPr>
            <w:delText xml:space="preserve"> </w:delText>
          </w:r>
        </w:del>
      </w:ins>
      <w:del w:id="4121" w:author="Степанова Любовь Борисовна" w:date="2024-10-30T18:09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запрещается:</w:delText>
        </w:r>
      </w:del>
    </w:p>
    <w:p w14:paraId="34F92919" w14:textId="221C3A43" w:rsidR="000041A1" w:rsidRPr="000041A1" w:rsidDel="001E1CFD" w:rsidRDefault="000041A1" w:rsidP="001F77A0">
      <w:pPr>
        <w:spacing w:after="0"/>
        <w:ind w:firstLine="567"/>
        <w:jc w:val="both"/>
        <w:rPr>
          <w:del w:id="4122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del w:id="4123" w:author="Степанова Любовь Борисовна" w:date="2024-10-30T18:09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- мусорить в местах общего пользования;</w:delText>
        </w:r>
      </w:del>
    </w:p>
    <w:p w14:paraId="55AA6844" w14:textId="74795524" w:rsidR="000041A1" w:rsidRPr="000041A1" w:rsidDel="001E1CFD" w:rsidRDefault="000041A1" w:rsidP="001F77A0">
      <w:pPr>
        <w:spacing w:after="0"/>
        <w:ind w:firstLine="567"/>
        <w:jc w:val="both"/>
        <w:rPr>
          <w:del w:id="4124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del w:id="4125" w:author="Степанова Любовь Борисовна" w:date="2024-10-30T18:09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 xml:space="preserve">- складировать на территории ЖК </w:delText>
        </w:r>
      </w:del>
      <w:ins w:id="4126" w:author="Зыков Олег Викторович" w:date="2024-10-17T13:26:00Z">
        <w:del w:id="4127" w:author="Степанова Любовь Борисовна" w:date="2024-10-30T18:09:00Z">
          <w:r w:rsidR="00B0750F" w:rsidDel="001E1CFD">
            <w:rPr>
              <w:rFonts w:ascii="Times New Roman" w:hAnsi="Times New Roman" w:cs="Times New Roman"/>
              <w:sz w:val="24"/>
              <w:szCs w:val="24"/>
            </w:rPr>
            <w:delText>Комплекса</w:delText>
          </w:r>
          <w:r w:rsidR="00B0750F" w:rsidRPr="000041A1" w:rsidDel="001E1CFD">
            <w:rPr>
              <w:rFonts w:ascii="Times New Roman" w:hAnsi="Times New Roman" w:cs="Times New Roman"/>
              <w:sz w:val="24"/>
              <w:szCs w:val="24"/>
            </w:rPr>
            <w:delText xml:space="preserve"> </w:delText>
          </w:r>
        </w:del>
      </w:ins>
      <w:del w:id="4128" w:author="Степанова Любовь Борисовна" w:date="2024-10-30T18:09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строительные отходы, мусор, пищевые и прочие отходы вне мест накопления;</w:delText>
        </w:r>
      </w:del>
    </w:p>
    <w:p w14:paraId="056EDDC9" w14:textId="6C4B2C1F" w:rsidR="000041A1" w:rsidRPr="000041A1" w:rsidDel="001E1CFD" w:rsidRDefault="000041A1" w:rsidP="001F77A0">
      <w:pPr>
        <w:spacing w:after="0"/>
        <w:ind w:firstLine="567"/>
        <w:jc w:val="both"/>
        <w:rPr>
          <w:del w:id="4129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del w:id="4130" w:author="Степанова Любовь Борисовна" w:date="2024-10-30T18:09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- оставлять мусор (в том числе. в пакетах) вне контейнерной площадки;</w:delText>
        </w:r>
      </w:del>
    </w:p>
    <w:p w14:paraId="093F1CC6" w14:textId="690B8976" w:rsidR="000041A1" w:rsidRPr="000041A1" w:rsidDel="001E1CFD" w:rsidRDefault="000041A1" w:rsidP="001F77A0">
      <w:pPr>
        <w:spacing w:after="0"/>
        <w:ind w:firstLine="567"/>
        <w:jc w:val="both"/>
        <w:rPr>
          <w:del w:id="4131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del w:id="4132" w:author="Степанова Любовь Борисовна" w:date="2024-10-30T18:09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- выливать жидкие отходы в контейнеры и (или) бункеры-накопители.</w:delText>
        </w:r>
      </w:del>
    </w:p>
    <w:p w14:paraId="553F869C" w14:textId="3C6BBE3F" w:rsidR="000041A1" w:rsidRPr="000041A1" w:rsidDel="001E1CFD" w:rsidRDefault="000041A1" w:rsidP="001F77A0">
      <w:pPr>
        <w:spacing w:after="0"/>
        <w:ind w:firstLine="567"/>
        <w:jc w:val="both"/>
        <w:rPr>
          <w:del w:id="4133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del w:id="4134" w:author="Степанова Любовь Борисовна" w:date="2024-10-30T18:09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1</w:delText>
        </w:r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  <w:r w:rsidRPr="000041A1" w:rsidDel="001E1CFD">
          <w:rPr>
            <w:rFonts w:ascii="Times New Roman" w:hAnsi="Times New Roman" w:cs="Times New Roman"/>
            <w:sz w:val="24"/>
            <w:szCs w:val="24"/>
          </w:rPr>
          <w:delText>.1</w:delText>
        </w:r>
        <w:r w:rsidR="00402321" w:rsidDel="001E1CFD">
          <w:rPr>
            <w:rFonts w:ascii="Times New Roman" w:hAnsi="Times New Roman" w:cs="Times New Roman"/>
            <w:sz w:val="24"/>
            <w:szCs w:val="24"/>
          </w:rPr>
          <w:delText>7</w:delText>
        </w:r>
        <w:r w:rsidRPr="000041A1" w:rsidDel="001E1CFD">
          <w:rPr>
            <w:rFonts w:ascii="Times New Roman" w:hAnsi="Times New Roman" w:cs="Times New Roman"/>
            <w:sz w:val="24"/>
            <w:szCs w:val="24"/>
          </w:rPr>
          <w:delText>. Хозяйственно-бытовой мусор и пищевые отходы собственники должны упаковывать в герметичные полиэтиленовые мусорные пакеты. Мусорные пакеты доставляются собственником самостоятельно и помещаются в специально предназначенные для этого мусора контейнеры и (или) бункеры-накопители, расположенные на -1 этаже Паркинга, возле лифтового холла. Мусор должен быть помещен в них таким образом, чтобы при его сборе была исключена возможность разрыва упаковочного материала.</w:delText>
        </w:r>
      </w:del>
    </w:p>
    <w:p w14:paraId="011BEEBC" w14:textId="3F66D037" w:rsidR="000041A1" w:rsidRPr="000041A1" w:rsidDel="001E1CFD" w:rsidRDefault="000041A1" w:rsidP="001F77A0">
      <w:pPr>
        <w:spacing w:after="0"/>
        <w:ind w:firstLine="567"/>
        <w:jc w:val="both"/>
        <w:rPr>
          <w:del w:id="4135" w:author="Степанова Любовь Борисовна" w:date="2024-10-30T18:09:00Z"/>
          <w:rFonts w:ascii="Times New Roman" w:hAnsi="Times New Roman" w:cs="Times New Roman"/>
          <w:sz w:val="24"/>
          <w:szCs w:val="24"/>
        </w:rPr>
      </w:pPr>
      <w:del w:id="4136" w:author="Степанова Любовь Борисовна" w:date="2024-10-30T18:09:00Z">
        <w:r w:rsidRPr="000041A1" w:rsidDel="001E1CFD">
          <w:rPr>
            <w:rFonts w:ascii="Times New Roman" w:hAnsi="Times New Roman" w:cs="Times New Roman"/>
            <w:sz w:val="24"/>
            <w:szCs w:val="24"/>
          </w:rPr>
          <w:delText>1</w:delText>
        </w:r>
        <w:r w:rsidR="00402321" w:rsidDel="001E1CFD">
          <w:rPr>
            <w:rFonts w:ascii="Times New Roman" w:hAnsi="Times New Roman" w:cs="Times New Roman"/>
            <w:sz w:val="24"/>
            <w:szCs w:val="24"/>
          </w:rPr>
          <w:delText>9</w:delText>
        </w:r>
        <w:r w:rsidRPr="000041A1" w:rsidDel="001E1CFD">
          <w:rPr>
            <w:rFonts w:ascii="Times New Roman" w:hAnsi="Times New Roman" w:cs="Times New Roman"/>
            <w:sz w:val="24"/>
            <w:szCs w:val="24"/>
          </w:rPr>
          <w:delText>.</w:delText>
        </w:r>
        <w:r w:rsidR="00402321" w:rsidDel="001E1CFD">
          <w:rPr>
            <w:rFonts w:ascii="Times New Roman" w:hAnsi="Times New Roman" w:cs="Times New Roman"/>
            <w:sz w:val="24"/>
            <w:szCs w:val="24"/>
          </w:rPr>
          <w:delText>18</w:delText>
        </w:r>
        <w:r w:rsidRPr="000041A1" w:rsidDel="001E1CFD">
          <w:rPr>
            <w:rFonts w:ascii="Times New Roman" w:hAnsi="Times New Roman" w:cs="Times New Roman"/>
            <w:sz w:val="24"/>
            <w:szCs w:val="24"/>
          </w:rPr>
          <w:delText>. Собственник самостоятельно осуществляет раздельный сбор твердых коммунальных отходов с использованием тары, предназначенной для накопления такого рода отходов.</w:delText>
        </w:r>
      </w:del>
    </w:p>
    <w:p w14:paraId="0468E66D" w14:textId="54D52E4D" w:rsidR="00AE43D8" w:rsidRDefault="00AE43D8">
      <w:pPr>
        <w:rPr>
          <w:ins w:id="4137" w:author="Степанова Любовь Борисовна" w:date="2024-10-02T15:27:00Z"/>
          <w:rFonts w:ascii="Times New Roman" w:eastAsiaTheme="majorEastAsia" w:hAnsi="Times New Roman" w:cs="Times New Roman"/>
          <w:b/>
          <w:caps/>
          <w:sz w:val="24"/>
          <w:szCs w:val="24"/>
        </w:rPr>
      </w:pPr>
      <w:ins w:id="4138" w:author="Степанова Любовь Борисовна" w:date="2024-10-02T15:27:00Z">
        <w:r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br w:type="page"/>
        </w:r>
      </w:ins>
    </w:p>
    <w:p w14:paraId="115E2355" w14:textId="77777777" w:rsidR="000041A1" w:rsidRPr="000041A1" w:rsidRDefault="000041A1" w:rsidP="001F77A0">
      <w:pPr>
        <w:keepNext/>
        <w:keepLines/>
        <w:spacing w:after="0"/>
        <w:ind w:firstLine="567"/>
        <w:jc w:val="center"/>
        <w:outlineLvl w:val="1"/>
        <w:rPr>
          <w:rFonts w:ascii="Times New Roman" w:eastAsiaTheme="majorEastAsia" w:hAnsi="Times New Roman" w:cs="Times New Roman"/>
          <w:b/>
          <w:caps/>
          <w:sz w:val="24"/>
          <w:szCs w:val="24"/>
        </w:rPr>
      </w:pPr>
    </w:p>
    <w:p w14:paraId="475C99BC" w14:textId="21BBF3C3" w:rsidR="000041A1" w:rsidRPr="000041A1" w:rsidRDefault="001E1CFD" w:rsidP="00080232">
      <w:pPr>
        <w:keepNext/>
        <w:keepLines/>
        <w:spacing w:after="0"/>
        <w:jc w:val="center"/>
        <w:outlineLvl w:val="1"/>
        <w:rPr>
          <w:rFonts w:ascii="Times New Roman" w:eastAsiaTheme="majorEastAsia" w:hAnsi="Times New Roman" w:cs="Times New Roman"/>
          <w:b/>
          <w:caps/>
          <w:sz w:val="24"/>
          <w:szCs w:val="24"/>
        </w:rPr>
      </w:pPr>
      <w:ins w:id="4139" w:author="Степанова Любовь Борисовна" w:date="2024-10-30T18:16:00Z">
        <w:r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t>15</w:t>
        </w:r>
      </w:ins>
      <w:del w:id="4140" w:author="Степанова Любовь Борисовна" w:date="2024-10-30T18:16:00Z">
        <w:r w:rsidR="000041A1" w:rsidRPr="000041A1" w:rsidDel="001E1CFD"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delText>20</w:delText>
        </w:r>
      </w:del>
      <w:r w:rsidR="000041A1" w:rsidRPr="000041A1">
        <w:rPr>
          <w:rFonts w:ascii="Times New Roman" w:eastAsiaTheme="majorEastAsia" w:hAnsi="Times New Roman" w:cs="Times New Roman"/>
          <w:b/>
          <w:caps/>
          <w:sz w:val="24"/>
          <w:szCs w:val="24"/>
        </w:rPr>
        <w:t>. Обеспечение безопасности. Противопожарный режим</w:t>
      </w:r>
    </w:p>
    <w:p w14:paraId="4682A7FA" w14:textId="77777777" w:rsidR="000041A1" w:rsidRPr="000041A1" w:rsidRDefault="000041A1" w:rsidP="001F77A0">
      <w:pPr>
        <w:ind w:firstLine="567"/>
        <w:rPr>
          <w:rFonts w:ascii="Times New Roman" w:hAnsi="Times New Roman" w:cs="Times New Roman"/>
          <w:sz w:val="24"/>
          <w:szCs w:val="24"/>
        </w:rPr>
      </w:pPr>
    </w:p>
    <w:p w14:paraId="2EBBDB14" w14:textId="27549C0C" w:rsidR="002B687D" w:rsidRDefault="001E1CFD" w:rsidP="001F77A0">
      <w:pPr>
        <w:spacing w:after="0"/>
        <w:ind w:firstLine="567"/>
        <w:rPr>
          <w:ins w:id="4141" w:author="Степанова Любовь Борисовна" w:date="2024-10-02T15:48:00Z"/>
          <w:rFonts w:ascii="Times New Roman" w:hAnsi="Times New Roman" w:cs="Times New Roman"/>
          <w:sz w:val="24"/>
          <w:szCs w:val="24"/>
        </w:rPr>
      </w:pPr>
      <w:ins w:id="4142" w:author="Степанова Любовь Борисовна" w:date="2024-10-30T18:16:00Z">
        <w:r>
          <w:rPr>
            <w:rFonts w:ascii="Times New Roman" w:hAnsi="Times New Roman" w:cs="Times New Roman"/>
            <w:sz w:val="24"/>
            <w:szCs w:val="24"/>
          </w:rPr>
          <w:t>15</w:t>
        </w:r>
      </w:ins>
      <w:del w:id="4143" w:author="Степанова Любовь Борисовна" w:date="2024-10-30T18:16:00Z">
        <w:r w:rsidR="000041A1" w:rsidRPr="000041A1" w:rsidDel="001E1CFD">
          <w:rPr>
            <w:rFonts w:ascii="Times New Roman" w:hAnsi="Times New Roman" w:cs="Times New Roman"/>
            <w:sz w:val="24"/>
            <w:szCs w:val="24"/>
          </w:rPr>
          <w:delText>20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.1. </w:t>
      </w:r>
      <w:ins w:id="4144" w:author="Степанова Любовь Борисовна" w:date="2024-10-02T15:48:00Z">
        <w:r w:rsidR="002B687D">
          <w:rPr>
            <w:rFonts w:ascii="Times New Roman" w:hAnsi="Times New Roman" w:cs="Times New Roman"/>
            <w:sz w:val="24"/>
            <w:szCs w:val="24"/>
          </w:rPr>
          <w:t>Общие правила безопасности.</w:t>
        </w:r>
      </w:ins>
    </w:p>
    <w:p w14:paraId="1D72FD3C" w14:textId="4DF44304" w:rsidR="000041A1" w:rsidRPr="000041A1" w:rsidRDefault="000041A1" w:rsidP="001F77A0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Каждому собственнику необходимо соблюдать следующие меры безопасности:</w:t>
      </w:r>
    </w:p>
    <w:p w14:paraId="5F69B159" w14:textId="18CAB87E" w:rsidR="000041A1" w:rsidRPr="000041A1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никогда не оставлять двер</w:t>
      </w:r>
      <w:ins w:id="4145" w:author="Степанова Любовь Борисовна" w:date="2024-10-02T14:55:00Z">
        <w:r w:rsidR="00383502">
          <w:rPr>
            <w:rFonts w:ascii="Times New Roman" w:hAnsi="Times New Roman" w:cs="Times New Roman"/>
            <w:sz w:val="24"/>
            <w:szCs w:val="24"/>
          </w:rPr>
          <w:t>и в</w:t>
        </w:r>
      </w:ins>
      <w:del w:id="4146" w:author="Степанова Любовь Борисовна" w:date="2024-10-02T14:55:00Z">
        <w:r w:rsidRPr="000041A1" w:rsidDel="00383502">
          <w:rPr>
            <w:rFonts w:ascii="Times New Roman" w:hAnsi="Times New Roman" w:cs="Times New Roman"/>
            <w:sz w:val="24"/>
            <w:szCs w:val="24"/>
          </w:rPr>
          <w:delText>ь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помещения</w:t>
      </w:r>
      <w:ins w:id="4147" w:author="Степанова Любовь Борисовна" w:date="2024-10-02T14:53:00Z">
        <w:r w:rsidR="00383502">
          <w:rPr>
            <w:rFonts w:ascii="Times New Roman" w:hAnsi="Times New Roman" w:cs="Times New Roman"/>
            <w:sz w:val="24"/>
            <w:szCs w:val="24"/>
          </w:rPr>
          <w:t>, двери в подземный паркинг, подъезд (секцию) МКД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открыт</w:t>
      </w:r>
      <w:ins w:id="4148" w:author="Степанова Любовь Борисовна" w:date="2024-10-02T14:55:00Z">
        <w:r w:rsidR="00383502">
          <w:rPr>
            <w:rFonts w:ascii="Times New Roman" w:hAnsi="Times New Roman" w:cs="Times New Roman"/>
            <w:sz w:val="24"/>
            <w:szCs w:val="24"/>
          </w:rPr>
          <w:t>ыми</w:t>
        </w:r>
      </w:ins>
      <w:del w:id="4149" w:author="Степанова Любовь Борисовна" w:date="2024-10-02T14:55:00Z">
        <w:r w:rsidRPr="000041A1" w:rsidDel="00383502">
          <w:rPr>
            <w:rFonts w:ascii="Times New Roman" w:hAnsi="Times New Roman" w:cs="Times New Roman"/>
            <w:sz w:val="24"/>
            <w:szCs w:val="24"/>
          </w:rPr>
          <w:delText>ой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74C59944" w14:textId="507C029D" w:rsidR="000041A1" w:rsidRPr="000041A1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не оставлять автомобили</w:t>
      </w:r>
      <w:ins w:id="4150" w:author="Степанова Любовь Борисовна" w:date="2024-10-02T14:57:00Z">
        <w:r w:rsidR="00383502">
          <w:rPr>
            <w:rFonts w:ascii="Times New Roman" w:hAnsi="Times New Roman" w:cs="Times New Roman"/>
            <w:sz w:val="24"/>
            <w:szCs w:val="24"/>
          </w:rPr>
          <w:t xml:space="preserve"> на террит</w:t>
        </w:r>
      </w:ins>
      <w:ins w:id="4151" w:author="Степанова Любовь Борисовна" w:date="2024-10-02T15:04:00Z">
        <w:r w:rsidR="005D295A">
          <w:rPr>
            <w:rFonts w:ascii="Times New Roman" w:hAnsi="Times New Roman" w:cs="Times New Roman"/>
            <w:sz w:val="24"/>
            <w:szCs w:val="24"/>
          </w:rPr>
          <w:t>о</w:t>
        </w:r>
      </w:ins>
      <w:ins w:id="4152" w:author="Степанова Любовь Борисовна" w:date="2024-10-02T14:57:00Z">
        <w:r w:rsidR="00383502">
          <w:rPr>
            <w:rFonts w:ascii="Times New Roman" w:hAnsi="Times New Roman" w:cs="Times New Roman"/>
            <w:sz w:val="24"/>
            <w:szCs w:val="24"/>
          </w:rPr>
          <w:t>рии и в паркинге Комплекса</w:t>
        </w:r>
      </w:ins>
      <w:r w:rsidRPr="000041A1">
        <w:rPr>
          <w:rFonts w:ascii="Times New Roman" w:hAnsi="Times New Roman" w:cs="Times New Roman"/>
          <w:sz w:val="24"/>
          <w:szCs w:val="24"/>
        </w:rPr>
        <w:t xml:space="preserve"> открытыми</w:t>
      </w:r>
      <w:r w:rsidR="006B2FA1">
        <w:rPr>
          <w:rFonts w:ascii="Times New Roman" w:hAnsi="Times New Roman" w:cs="Times New Roman"/>
          <w:sz w:val="24"/>
          <w:szCs w:val="24"/>
        </w:rPr>
        <w:t>;</w:t>
      </w:r>
    </w:p>
    <w:p w14:paraId="77E3695D" w14:textId="77777777" w:rsidR="000041A1" w:rsidRPr="000041A1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не хранить ценные вещи в местах общего пользования; </w:t>
      </w:r>
    </w:p>
    <w:p w14:paraId="6A4E18E2" w14:textId="17B3C230" w:rsidR="000041A1" w:rsidRPr="000041A1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не позволять чужим людям входить на территорию </w:t>
      </w:r>
      <w:ins w:id="4153" w:author="Степанова Любовь Борисовна" w:date="2024-10-02T14:57:00Z">
        <w:r w:rsidR="00383502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del w:id="4154" w:author="Степанова Любовь Борисовна" w:date="2024-10-02T14:57:00Z">
        <w:r w:rsidRPr="000041A1" w:rsidDel="00383502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через калитки и в подъезды, направлять в лобби для получения пропуска;</w:t>
      </w:r>
    </w:p>
    <w:p w14:paraId="511D78EE" w14:textId="5BBE3396" w:rsidR="000041A1" w:rsidRPr="000041A1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остерегаться приглашать незнакомых людей в квартиру, не установив их личности, в случае возникновения сомнений сообщать об этом дежурному сотруднику охраны, единому контактному центру</w:t>
      </w:r>
      <w:ins w:id="4155" w:author="Степанова Любовь Борисовна" w:date="2024-10-02T14:57:00Z">
        <w:r w:rsidR="00383502">
          <w:rPr>
            <w:rFonts w:ascii="Times New Roman" w:hAnsi="Times New Roman" w:cs="Times New Roman"/>
            <w:sz w:val="24"/>
            <w:szCs w:val="24"/>
          </w:rPr>
          <w:t xml:space="preserve"> У</w:t>
        </w:r>
      </w:ins>
      <w:ins w:id="4156" w:author="Степанова Любовь Борисовна" w:date="2024-10-02T14:58:00Z">
        <w:r w:rsidR="00383502">
          <w:rPr>
            <w:rFonts w:ascii="Times New Roman" w:hAnsi="Times New Roman" w:cs="Times New Roman"/>
            <w:sz w:val="24"/>
            <w:szCs w:val="24"/>
          </w:rPr>
          <w:t>правляющей организации</w:t>
        </w:r>
      </w:ins>
      <w:r w:rsidRPr="000041A1">
        <w:rPr>
          <w:rFonts w:ascii="Times New Roman" w:hAnsi="Times New Roman" w:cs="Times New Roman"/>
          <w:sz w:val="24"/>
          <w:szCs w:val="24"/>
        </w:rPr>
        <w:t>, либо в полицию;</w:t>
      </w:r>
    </w:p>
    <w:p w14:paraId="72B532B3" w14:textId="6BBB0A2A" w:rsidR="000041A1" w:rsidRPr="000041A1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при обнаружении на территории </w:t>
      </w:r>
      <w:ins w:id="4157" w:author="Степанова Любовь Борисовна" w:date="2024-10-02T14:58:00Z">
        <w:r w:rsidR="00383502">
          <w:rPr>
            <w:rFonts w:ascii="Times New Roman" w:hAnsi="Times New Roman" w:cs="Times New Roman"/>
            <w:sz w:val="24"/>
            <w:szCs w:val="24"/>
          </w:rPr>
          <w:t>Комплекса</w:t>
        </w:r>
      </w:ins>
      <w:del w:id="4158" w:author="Степанова Любовь Борисовна" w:date="2024-10-02T14:58:00Z">
        <w:r w:rsidRPr="000041A1" w:rsidDel="00383502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подозрительных лиц немедленно сообщить об этом сотрудникам охраны, диспетчеру, либо в полицию;</w:t>
      </w:r>
    </w:p>
    <w:p w14:paraId="2C6700FA" w14:textId="6D415203" w:rsidR="000041A1" w:rsidRPr="000041A1" w:rsidDel="002B687D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del w:id="4159" w:author="Степанова Любовь Борисовна" w:date="2024-10-02T15:47:00Z"/>
          <w:rFonts w:ascii="Times New Roman" w:hAnsi="Times New Roman" w:cs="Times New Roman"/>
          <w:sz w:val="24"/>
          <w:szCs w:val="24"/>
        </w:rPr>
      </w:pPr>
      <w:del w:id="4160" w:author="Степанова Любовь Борисовна" w:date="2024-10-02T15:47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>не допускать перегрузки электросети, не пользоваться некалиброванными плавкими предохранителями;</w:delText>
        </w:r>
      </w:del>
    </w:p>
    <w:p w14:paraId="069D4BB8" w14:textId="1AFD794F" w:rsidR="000041A1" w:rsidRPr="000041A1" w:rsidDel="002B687D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del w:id="4161" w:author="Степанова Любовь Борисовна" w:date="2024-10-02T15:47:00Z"/>
          <w:rFonts w:ascii="Times New Roman" w:hAnsi="Times New Roman" w:cs="Times New Roman"/>
          <w:sz w:val="24"/>
          <w:szCs w:val="24"/>
        </w:rPr>
      </w:pPr>
      <w:del w:id="4162" w:author="Степанова Любовь Борисовна" w:date="2024-10-02T15:47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>убирать в недоступные для детей места спички, зажигалки и т. п.;</w:delText>
        </w:r>
      </w:del>
    </w:p>
    <w:p w14:paraId="5B6E7D9A" w14:textId="28FE5C40" w:rsidR="000041A1" w:rsidRPr="000041A1" w:rsidDel="002B687D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del w:id="4163" w:author="Степанова Любовь Борисовна" w:date="2024-10-02T15:47:00Z"/>
          <w:rFonts w:ascii="Times New Roman" w:hAnsi="Times New Roman" w:cs="Times New Roman"/>
          <w:sz w:val="24"/>
          <w:szCs w:val="24"/>
        </w:rPr>
      </w:pPr>
      <w:del w:id="4164" w:author="Степанова Любовь Борисовна" w:date="2024-10-02T15:47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>не хранить в квартире, а также в местах общего пользования бензин</w:delText>
        </w:r>
      </w:del>
      <w:del w:id="4165" w:author="Степанова Любовь Борисовна" w:date="2024-10-02T14:58:00Z">
        <w:r w:rsidRPr="000041A1" w:rsidDel="00383502">
          <w:rPr>
            <w:rFonts w:ascii="Times New Roman" w:hAnsi="Times New Roman" w:cs="Times New Roman"/>
            <w:sz w:val="24"/>
            <w:szCs w:val="24"/>
          </w:rPr>
          <w:delText>а</w:delText>
        </w:r>
      </w:del>
      <w:del w:id="4166" w:author="Степанова Любовь Борисовна" w:date="2024-10-02T15:47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 xml:space="preserve"> или други</w:delText>
        </w:r>
      </w:del>
      <w:del w:id="4167" w:author="Степанова Любовь Борисовна" w:date="2024-10-02T14:58:00Z">
        <w:r w:rsidRPr="000041A1" w:rsidDel="00383502">
          <w:rPr>
            <w:rFonts w:ascii="Times New Roman" w:hAnsi="Times New Roman" w:cs="Times New Roman"/>
            <w:sz w:val="24"/>
            <w:szCs w:val="24"/>
          </w:rPr>
          <w:delText>х</w:delText>
        </w:r>
      </w:del>
      <w:del w:id="4168" w:author="Степанова Любовь Борисовна" w:date="2024-10-02T15:47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 xml:space="preserve"> взрывчаты</w:delText>
        </w:r>
      </w:del>
      <w:del w:id="4169" w:author="Степанова Любовь Борисовна" w:date="2024-10-02T14:58:00Z">
        <w:r w:rsidRPr="000041A1" w:rsidDel="00383502">
          <w:rPr>
            <w:rFonts w:ascii="Times New Roman" w:hAnsi="Times New Roman" w:cs="Times New Roman"/>
            <w:sz w:val="24"/>
            <w:szCs w:val="24"/>
          </w:rPr>
          <w:delText>х</w:delText>
        </w:r>
      </w:del>
      <w:del w:id="4170" w:author="Степанова Любовь Борисовна" w:date="2024-10-02T15:47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>, легковоспламеняющи</w:delText>
        </w:r>
      </w:del>
      <w:del w:id="4171" w:author="Степанова Любовь Борисовна" w:date="2024-10-02T14:58:00Z">
        <w:r w:rsidRPr="000041A1" w:rsidDel="00383502">
          <w:rPr>
            <w:rFonts w:ascii="Times New Roman" w:hAnsi="Times New Roman" w:cs="Times New Roman"/>
            <w:sz w:val="24"/>
            <w:szCs w:val="24"/>
          </w:rPr>
          <w:delText>хся</w:delText>
        </w:r>
      </w:del>
      <w:del w:id="4172" w:author="Степанова Любовь Борисовна" w:date="2024-10-02T15:47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 xml:space="preserve"> или токсичны</w:delText>
        </w:r>
      </w:del>
      <w:del w:id="4173" w:author="Степанова Любовь Борисовна" w:date="2024-10-02T14:58:00Z">
        <w:r w:rsidRPr="000041A1" w:rsidDel="00383502">
          <w:rPr>
            <w:rFonts w:ascii="Times New Roman" w:hAnsi="Times New Roman" w:cs="Times New Roman"/>
            <w:sz w:val="24"/>
            <w:szCs w:val="24"/>
          </w:rPr>
          <w:delText>х</w:delText>
        </w:r>
      </w:del>
      <w:del w:id="4174" w:author="Степанова Любовь Борисовна" w:date="2024-10-02T15:47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 xml:space="preserve"> материал</w:delText>
        </w:r>
      </w:del>
      <w:del w:id="4175" w:author="Степанова Любовь Борисовна" w:date="2024-10-02T14:59:00Z">
        <w:r w:rsidRPr="000041A1" w:rsidDel="00383502">
          <w:rPr>
            <w:rFonts w:ascii="Times New Roman" w:hAnsi="Times New Roman" w:cs="Times New Roman"/>
            <w:sz w:val="24"/>
            <w:szCs w:val="24"/>
          </w:rPr>
          <w:delText>ов</w:delText>
        </w:r>
      </w:del>
      <w:del w:id="4176" w:author="Степанова Любовь Борисовна" w:date="2024-10-02T15:47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 xml:space="preserve"> (лаки, краски и др.);</w:delText>
        </w:r>
      </w:del>
    </w:p>
    <w:p w14:paraId="38D559C8" w14:textId="77777777" w:rsidR="000041A1" w:rsidRPr="000041A1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не курить и не распивать алкогольные напитки в МОП;</w:t>
      </w:r>
    </w:p>
    <w:p w14:paraId="6BE22984" w14:textId="2BA6251A" w:rsidR="000041A1" w:rsidRPr="000041A1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по первому обращению обеспечить свободный доступ работников У</w:t>
      </w:r>
      <w:ins w:id="4177" w:author="Степанова Любовь Борисовна" w:date="2024-10-02T14:59:00Z">
        <w:r w:rsidR="00383502">
          <w:rPr>
            <w:rFonts w:ascii="Times New Roman" w:hAnsi="Times New Roman" w:cs="Times New Roman"/>
            <w:sz w:val="24"/>
            <w:szCs w:val="24"/>
          </w:rPr>
          <w:t>правляющей организации</w:t>
        </w:r>
      </w:ins>
      <w:del w:id="4178" w:author="Степанова Любовь Борисовна" w:date="2024-10-02T14:59:00Z">
        <w:r w:rsidRPr="000041A1" w:rsidDel="00383502">
          <w:rPr>
            <w:rFonts w:ascii="Times New Roman" w:hAnsi="Times New Roman" w:cs="Times New Roman"/>
            <w:sz w:val="24"/>
            <w:szCs w:val="24"/>
          </w:rPr>
          <w:delText>К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к механическому, электрическому, санитарно-техническому и иному оборудованию общедомового имущества в случае, если данное имущество размещено в </w:t>
      </w:r>
      <w:ins w:id="4179" w:author="Степанова Любовь Борисовна" w:date="2024-10-02T15:07:00Z">
        <w:r w:rsidR="005D295A">
          <w:rPr>
            <w:rFonts w:ascii="Times New Roman" w:hAnsi="Times New Roman" w:cs="Times New Roman"/>
            <w:sz w:val="24"/>
            <w:szCs w:val="24"/>
          </w:rPr>
          <w:t>п</w:t>
        </w:r>
      </w:ins>
      <w:del w:id="4180" w:author="Степанова Любовь Борисовна" w:date="2024-10-02T15:07:00Z">
        <w:r w:rsidRPr="000041A1" w:rsidDel="005D295A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омещении;</w:t>
      </w:r>
    </w:p>
    <w:p w14:paraId="5E5FA151" w14:textId="6A7D61EB" w:rsidR="000041A1" w:rsidRPr="000041A1" w:rsidDel="002B687D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del w:id="4181" w:author="Степанова Любовь Борисовна" w:date="2024-10-02T15:48:00Z"/>
          <w:rFonts w:ascii="Times New Roman" w:hAnsi="Times New Roman" w:cs="Times New Roman"/>
          <w:sz w:val="24"/>
          <w:szCs w:val="24"/>
        </w:rPr>
      </w:pPr>
      <w:del w:id="4182" w:author="Степанова Любовь Борисовна" w:date="2024-10-02T15:48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>не пользоваться в квартирах пиротехническими изделиями;</w:delText>
        </w:r>
      </w:del>
    </w:p>
    <w:p w14:paraId="15BC7DB7" w14:textId="16B8B73B" w:rsidR="000041A1" w:rsidRPr="000041A1" w:rsidDel="002B687D" w:rsidRDefault="000041A1" w:rsidP="001F77A0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del w:id="4183" w:author="Степанова Любовь Борисовна" w:date="2024-10-02T15:48:00Z"/>
          <w:rFonts w:ascii="Times New Roman" w:hAnsi="Times New Roman" w:cs="Times New Roman"/>
          <w:sz w:val="24"/>
          <w:szCs w:val="24"/>
        </w:rPr>
      </w:pPr>
      <w:del w:id="4184" w:author="Степанова Любовь Борисовна" w:date="2024-10-02T15:48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>устанавливать на окнах глухие металлические решетки.</w:delText>
        </w:r>
      </w:del>
    </w:p>
    <w:p w14:paraId="2F21612D" w14:textId="77777777" w:rsidR="00383502" w:rsidRPr="000041A1" w:rsidRDefault="00383502" w:rsidP="001F77A0">
      <w:pPr>
        <w:spacing w:after="0"/>
        <w:ind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6C471AD4" w14:textId="3482F8C1" w:rsidR="002B687D" w:rsidRDefault="001E1CFD" w:rsidP="001F77A0">
      <w:pPr>
        <w:spacing w:after="0"/>
        <w:ind w:firstLine="567"/>
        <w:jc w:val="both"/>
        <w:rPr>
          <w:ins w:id="4185" w:author="Степанова Любовь Борисовна" w:date="2024-10-02T15:49:00Z"/>
          <w:rFonts w:ascii="Times New Roman" w:hAnsi="Times New Roman" w:cs="Times New Roman"/>
          <w:sz w:val="24"/>
          <w:szCs w:val="24"/>
        </w:rPr>
      </w:pPr>
      <w:ins w:id="4186" w:author="Степанова Любовь Борисовна" w:date="2024-10-30T18:16:00Z">
        <w:r>
          <w:rPr>
            <w:rFonts w:ascii="Times New Roman" w:hAnsi="Times New Roman" w:cs="Times New Roman"/>
            <w:sz w:val="24"/>
            <w:szCs w:val="24"/>
          </w:rPr>
          <w:t>15</w:t>
        </w:r>
      </w:ins>
      <w:del w:id="4187" w:author="Степанова Любовь Борисовна" w:date="2024-10-30T18:16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20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.2 </w:t>
      </w:r>
      <w:ins w:id="4188" w:author="Степанова Любовь Борисовна" w:date="2024-10-02T15:49:00Z">
        <w:r w:rsidR="002B687D">
          <w:rPr>
            <w:rFonts w:ascii="Times New Roman" w:hAnsi="Times New Roman" w:cs="Times New Roman"/>
            <w:sz w:val="24"/>
            <w:szCs w:val="24"/>
          </w:rPr>
          <w:t>Правила п</w:t>
        </w:r>
      </w:ins>
      <w:ins w:id="4189" w:author="Степанова Любовь Борисовна" w:date="2024-10-02T15:55:00Z">
        <w:r w:rsidR="00263AAE">
          <w:rPr>
            <w:rFonts w:ascii="Times New Roman" w:hAnsi="Times New Roman" w:cs="Times New Roman"/>
            <w:sz w:val="24"/>
            <w:szCs w:val="24"/>
          </w:rPr>
          <w:t>ожарной безопасности</w:t>
        </w:r>
      </w:ins>
      <w:ins w:id="4190" w:author="Степанова Любовь Борисовна" w:date="2024-10-02T15:49:00Z">
        <w:r w:rsidR="002B687D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6A77C73C" w14:textId="3358DBD3" w:rsidR="000041A1" w:rsidRPr="000041A1" w:rsidDel="002B687D" w:rsidRDefault="000041A1" w:rsidP="001F77A0">
      <w:pPr>
        <w:spacing w:after="0"/>
        <w:ind w:firstLine="567"/>
        <w:jc w:val="both"/>
        <w:rPr>
          <w:del w:id="4191" w:author="Степанова Любовь Борисовна" w:date="2024-10-02T15:49:00Z"/>
          <w:rFonts w:ascii="Times New Roman" w:hAnsi="Times New Roman" w:cs="Times New Roman"/>
          <w:sz w:val="24"/>
          <w:szCs w:val="24"/>
        </w:rPr>
      </w:pPr>
      <w:del w:id="4192" w:author="Степанова Любовь Борисовна" w:date="2024-10-02T15:49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>При возникновении пожара собственники и иные пользователи помещений обязаны:</w:delText>
        </w:r>
      </w:del>
    </w:p>
    <w:p w14:paraId="103B3524" w14:textId="73AAA460" w:rsidR="003D1B77" w:rsidRPr="00AE43D8" w:rsidDel="002B687D" w:rsidRDefault="000041A1" w:rsidP="00AE43D8">
      <w:pPr>
        <w:numPr>
          <w:ilvl w:val="0"/>
          <w:numId w:val="2"/>
        </w:numPr>
        <w:spacing w:after="0"/>
        <w:ind w:left="0" w:firstLine="567"/>
        <w:contextualSpacing/>
        <w:jc w:val="both"/>
        <w:rPr>
          <w:del w:id="4193" w:author="Степанова Любовь Борисовна" w:date="2024-10-02T15:49:00Z"/>
          <w:moveTo w:id="4194" w:author="Степанова Любовь Борисовна" w:date="2024-10-02T15:21:00Z"/>
          <w:rFonts w:ascii="Times New Roman" w:hAnsi="Times New Roman" w:cs="Times New Roman"/>
          <w:sz w:val="24"/>
          <w:szCs w:val="24"/>
        </w:rPr>
      </w:pPr>
      <w:del w:id="4195" w:author="Степанова Любовь Борисовна" w:date="2024-10-02T15:49:00Z">
        <w:r w:rsidRPr="00AE43D8" w:rsidDel="002B687D">
          <w:rPr>
            <w:rFonts w:ascii="Times New Roman" w:hAnsi="Times New Roman" w:cs="Times New Roman"/>
            <w:sz w:val="24"/>
            <w:szCs w:val="24"/>
          </w:rPr>
          <w:delText>немедленно уведомить пожарную службу, единый контактный центр управляющей компании, дежурных сотрудников охраны</w:delText>
        </w:r>
      </w:del>
      <w:del w:id="4196" w:author="Степанова Любовь Борисовна" w:date="2024-10-02T15:23:00Z">
        <w:r w:rsidRPr="00AE43D8" w:rsidDel="00AE43D8">
          <w:rPr>
            <w:rFonts w:ascii="Times New Roman" w:hAnsi="Times New Roman" w:cs="Times New Roman"/>
            <w:sz w:val="24"/>
            <w:szCs w:val="24"/>
          </w:rPr>
          <w:delText>;</w:delText>
        </w:r>
      </w:del>
      <w:moveToRangeStart w:id="4197" w:author="Степанова Любовь Борисовна" w:date="2024-10-02T15:21:00Z" w:name="move178774913"/>
      <w:moveTo w:id="4198" w:author="Степанова Любовь Борисовна" w:date="2024-10-02T15:21:00Z">
        <w:del w:id="4199" w:author="Степанова Любовь Борисовна" w:date="2024-10-02T15:23:00Z">
          <w:r w:rsidR="003D1B77" w:rsidRPr="00AE43D8" w:rsidDel="00AE43D8">
            <w:rPr>
              <w:rFonts w:ascii="Times New Roman" w:hAnsi="Times New Roman" w:cs="Times New Roman"/>
              <w:sz w:val="24"/>
              <w:szCs w:val="24"/>
            </w:rPr>
            <w:delText>в случае пожара немедленно сообщить по городскому телефону «112» и сотрудникам Администрации УК</w:delText>
          </w:r>
        </w:del>
        <w:del w:id="4200" w:author="Степанова Любовь Борисовна" w:date="2024-10-02T15:45:00Z">
          <w:r w:rsidR="003D1B77" w:rsidRPr="00AE43D8" w:rsidDel="002B687D">
            <w:rPr>
              <w:rFonts w:ascii="Times New Roman" w:hAnsi="Times New Roman" w:cs="Times New Roman"/>
              <w:sz w:val="24"/>
              <w:szCs w:val="24"/>
            </w:rPr>
            <w:delText xml:space="preserve">, </w:delText>
          </w:r>
        </w:del>
        <w:del w:id="4201" w:author="Степанова Любовь Борисовна" w:date="2024-10-02T15:49:00Z">
          <w:r w:rsidR="003D1B77" w:rsidRPr="00AE43D8" w:rsidDel="002B687D">
            <w:rPr>
              <w:rFonts w:ascii="Times New Roman" w:hAnsi="Times New Roman" w:cs="Times New Roman"/>
              <w:sz w:val="24"/>
              <w:szCs w:val="24"/>
            </w:rPr>
            <w:delText>указав место пожара (этаж, номер помещения), что горит, свою фамилию, есть ли угроза для жизни людей, и приступить к тушению пожара имеющимися средствами пожаротушения;</w:delText>
          </w:r>
        </w:del>
      </w:moveTo>
    </w:p>
    <w:moveToRangeEnd w:id="4197"/>
    <w:p w14:paraId="0F7C1C40" w14:textId="4A7256DB" w:rsidR="003D1B77" w:rsidRPr="000041A1" w:rsidDel="003D1B77" w:rsidRDefault="003D1B77" w:rsidP="001F77A0">
      <w:pPr>
        <w:numPr>
          <w:ilvl w:val="0"/>
          <w:numId w:val="2"/>
        </w:numPr>
        <w:spacing w:after="0"/>
        <w:ind w:left="0" w:firstLine="567"/>
        <w:contextualSpacing/>
        <w:jc w:val="both"/>
        <w:rPr>
          <w:del w:id="4202" w:author="Степанова Любовь Борисовна" w:date="2024-10-02T15:21:00Z"/>
          <w:rFonts w:ascii="Times New Roman" w:hAnsi="Times New Roman" w:cs="Times New Roman"/>
          <w:sz w:val="24"/>
          <w:szCs w:val="24"/>
        </w:rPr>
      </w:pPr>
    </w:p>
    <w:p w14:paraId="2FCF0F0F" w14:textId="025A4931" w:rsidR="000041A1" w:rsidRPr="000041A1" w:rsidDel="002B687D" w:rsidRDefault="000041A1" w:rsidP="001F77A0">
      <w:pPr>
        <w:numPr>
          <w:ilvl w:val="0"/>
          <w:numId w:val="2"/>
        </w:numPr>
        <w:spacing w:after="0"/>
        <w:ind w:left="0" w:firstLine="567"/>
        <w:contextualSpacing/>
        <w:jc w:val="both"/>
        <w:rPr>
          <w:del w:id="4203" w:author="Степанова Любовь Борисовна" w:date="2024-10-02T15:49:00Z"/>
          <w:rFonts w:ascii="Times New Roman" w:hAnsi="Times New Roman" w:cs="Times New Roman"/>
          <w:sz w:val="24"/>
          <w:szCs w:val="24"/>
        </w:rPr>
      </w:pPr>
      <w:del w:id="4204" w:author="Степанова Любовь Борисовна" w:date="2024-10-02T15:49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>до прибытия пожарной службы принять посильные меры по спасению людей, имущества и тушению пожара;</w:delText>
        </w:r>
      </w:del>
    </w:p>
    <w:p w14:paraId="3581858C" w14:textId="5BA583F5" w:rsidR="000041A1" w:rsidRPr="000041A1" w:rsidDel="002B687D" w:rsidRDefault="000041A1" w:rsidP="001F77A0">
      <w:pPr>
        <w:numPr>
          <w:ilvl w:val="0"/>
          <w:numId w:val="2"/>
        </w:numPr>
        <w:spacing w:after="0"/>
        <w:ind w:left="0" w:firstLine="567"/>
        <w:contextualSpacing/>
        <w:jc w:val="both"/>
        <w:rPr>
          <w:del w:id="4205" w:author="Степанова Любовь Борисовна" w:date="2024-10-02T15:49:00Z"/>
          <w:rFonts w:ascii="Times New Roman" w:hAnsi="Times New Roman" w:cs="Times New Roman"/>
          <w:sz w:val="24"/>
          <w:szCs w:val="24"/>
        </w:rPr>
      </w:pPr>
      <w:del w:id="4206" w:author="Степанова Любовь Борисовна" w:date="2024-10-02T15:49:00Z">
        <w:r w:rsidRPr="000041A1" w:rsidDel="002B687D">
          <w:rPr>
            <w:rFonts w:ascii="Times New Roman" w:hAnsi="Times New Roman" w:cs="Times New Roman"/>
            <w:sz w:val="24"/>
            <w:szCs w:val="24"/>
          </w:rPr>
          <w:delText>при пожаре нельзя пользоваться лифтами. Необходимо воспользоваться только эвакуационными лестницами;</w:delText>
        </w:r>
      </w:del>
    </w:p>
    <w:p w14:paraId="44ED1032" w14:textId="1AE73044" w:rsidR="000041A1" w:rsidRPr="000041A1" w:rsidDel="005D295A" w:rsidRDefault="000041A1" w:rsidP="001F77A0">
      <w:pPr>
        <w:numPr>
          <w:ilvl w:val="0"/>
          <w:numId w:val="2"/>
        </w:numPr>
        <w:spacing w:after="0"/>
        <w:ind w:left="0" w:firstLine="567"/>
        <w:contextualSpacing/>
        <w:jc w:val="both"/>
        <w:rPr>
          <w:del w:id="4207" w:author="Степанова Любовь Борисовна" w:date="2024-10-02T15:05:00Z"/>
          <w:rFonts w:ascii="Times New Roman" w:hAnsi="Times New Roman" w:cs="Times New Roman"/>
          <w:sz w:val="24"/>
          <w:szCs w:val="24"/>
        </w:rPr>
      </w:pPr>
      <w:del w:id="4208" w:author="Степанова Любовь Борисовна" w:date="2024-10-02T15:05:00Z">
        <w:r w:rsidRPr="000041A1" w:rsidDel="005D295A">
          <w:rPr>
            <w:rFonts w:ascii="Times New Roman" w:hAnsi="Times New Roman" w:cs="Times New Roman"/>
            <w:sz w:val="24"/>
            <w:szCs w:val="24"/>
          </w:rPr>
          <w:delText>не препятствовать пожарной службе при тушении пожара.</w:delText>
        </w:r>
      </w:del>
    </w:p>
    <w:p w14:paraId="55931AD1" w14:textId="77C4339B" w:rsidR="000041A1" w:rsidRPr="000041A1" w:rsidDel="002B687D" w:rsidRDefault="000041A1" w:rsidP="001F77A0">
      <w:pPr>
        <w:spacing w:after="0"/>
        <w:ind w:firstLine="567"/>
        <w:jc w:val="both"/>
        <w:rPr>
          <w:del w:id="4209" w:author="Степанова Любовь Борисовна" w:date="2024-10-02T15:49:00Z"/>
          <w:rFonts w:ascii="Times New Roman" w:hAnsi="Times New Roman" w:cs="Times New Roman"/>
          <w:sz w:val="24"/>
          <w:szCs w:val="24"/>
        </w:rPr>
      </w:pPr>
    </w:p>
    <w:p w14:paraId="077896CD" w14:textId="403A0CDF" w:rsidR="000041A1" w:rsidRPr="000041A1" w:rsidRDefault="001E1CFD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4210" w:author="Степанова Любовь Борисовна" w:date="2024-10-30T18:17:00Z">
        <w:r>
          <w:rPr>
            <w:rFonts w:ascii="Times New Roman" w:hAnsi="Times New Roman" w:cs="Times New Roman"/>
            <w:sz w:val="24"/>
            <w:szCs w:val="24"/>
          </w:rPr>
          <w:t>15</w:t>
        </w:r>
      </w:ins>
      <w:del w:id="4211" w:author="Степанова Любовь Борисовна" w:date="2024-10-30T18:17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20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.</w:t>
      </w:r>
      <w:ins w:id="4212" w:author="Степанова Любовь Борисовна" w:date="2024-10-02T15:50:00Z">
        <w:r w:rsidR="002B687D">
          <w:rPr>
            <w:rFonts w:ascii="Times New Roman" w:hAnsi="Times New Roman" w:cs="Times New Roman"/>
            <w:sz w:val="24"/>
            <w:szCs w:val="24"/>
          </w:rPr>
          <w:t>2.1</w:t>
        </w:r>
      </w:ins>
      <w:del w:id="4213" w:author="Степанова Любовь Борисовна" w:date="2024-10-02T15:50:00Z">
        <w:r w:rsidR="000041A1" w:rsidRPr="000041A1" w:rsidDel="002B687D">
          <w:rPr>
            <w:rFonts w:ascii="Times New Roman" w:hAnsi="Times New Roman" w:cs="Times New Roman"/>
            <w:sz w:val="24"/>
            <w:szCs w:val="24"/>
          </w:rPr>
          <w:delText>3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. При выявлении нарушений требований противопожарного режима, создающего угрозу возникновения пожара и безопасности людей в </w:t>
      </w:r>
      <w:del w:id="4214" w:author="Зыков Олег Викторович" w:date="2024-10-17T13:28:00Z">
        <w:r w:rsidR="000041A1" w:rsidRPr="000041A1" w:rsidDel="00B0750F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ins w:id="4215" w:author="Зыков Олег Викторович" w:date="2024-10-17T13:28:00Z">
        <w:r w:rsidR="00B0750F">
          <w:rPr>
            <w:rFonts w:ascii="Times New Roman" w:hAnsi="Times New Roman" w:cs="Times New Roman"/>
            <w:sz w:val="24"/>
            <w:szCs w:val="24"/>
          </w:rPr>
          <w:t>Комплексе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 xml:space="preserve">, </w:t>
      </w:r>
      <w:del w:id="4216" w:author="Зыков Олег Викторович" w:date="2024-10-17T13:29:00Z">
        <w:r w:rsidR="000041A1" w:rsidRPr="000041A1" w:rsidDel="00B0750F">
          <w:rPr>
            <w:rFonts w:ascii="Times New Roman" w:hAnsi="Times New Roman" w:cs="Times New Roman"/>
            <w:sz w:val="24"/>
            <w:szCs w:val="24"/>
          </w:rPr>
          <w:delText xml:space="preserve">сотрудник </w:delText>
        </w:r>
      </w:del>
      <w:ins w:id="4217" w:author="Зыков Олег Викторович" w:date="2024-10-17T13:29:00Z">
        <w:r w:rsidR="00B0750F">
          <w:rPr>
            <w:rFonts w:ascii="Times New Roman" w:hAnsi="Times New Roman" w:cs="Times New Roman"/>
            <w:sz w:val="24"/>
            <w:szCs w:val="24"/>
          </w:rPr>
          <w:t>А</w:t>
        </w:r>
      </w:ins>
      <w:del w:id="4218" w:author="Зыков Олег Викторович" w:date="2024-10-17T13:29:00Z">
        <w:r w:rsidR="000041A1" w:rsidRPr="000041A1" w:rsidDel="00B0750F">
          <w:rPr>
            <w:rFonts w:ascii="Times New Roman" w:hAnsi="Times New Roman" w:cs="Times New Roman"/>
            <w:sz w:val="24"/>
            <w:szCs w:val="24"/>
          </w:rPr>
          <w:delText>а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дминистраци</w:t>
      </w:r>
      <w:ins w:id="4219" w:author="Зыков Олег Викторович" w:date="2024-10-17T13:29:00Z">
        <w:r w:rsidR="00B0750F">
          <w:rPr>
            <w:rFonts w:ascii="Times New Roman" w:hAnsi="Times New Roman" w:cs="Times New Roman"/>
            <w:sz w:val="24"/>
            <w:szCs w:val="24"/>
          </w:rPr>
          <w:t>я</w:t>
        </w:r>
      </w:ins>
      <w:del w:id="4220" w:author="Зыков Олег Викторович" w:date="2024-10-17T13:29:00Z">
        <w:r w:rsidR="000041A1" w:rsidRPr="000041A1" w:rsidDel="00B0750F">
          <w:rPr>
            <w:rFonts w:ascii="Times New Roman" w:hAnsi="Times New Roman" w:cs="Times New Roman"/>
            <w:sz w:val="24"/>
            <w:szCs w:val="24"/>
          </w:rPr>
          <w:delText>и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 УК </w:t>
      </w:r>
      <w:del w:id="4221" w:author="Степанова Любовь Борисовна" w:date="2024-10-02T15:05:00Z">
        <w:r w:rsidR="000041A1" w:rsidRPr="000041A1" w:rsidDel="005D295A">
          <w:rPr>
            <w:rFonts w:ascii="Times New Roman" w:hAnsi="Times New Roman" w:cs="Times New Roman"/>
            <w:sz w:val="24"/>
            <w:szCs w:val="24"/>
          </w:rPr>
          <w:delText xml:space="preserve">либо 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име</w:t>
      </w:r>
      <w:ins w:id="4222" w:author="Степанова Любовь Борисовна" w:date="2024-10-02T15:05:00Z">
        <w:r w:rsidR="005D295A">
          <w:rPr>
            <w:rFonts w:ascii="Times New Roman" w:hAnsi="Times New Roman" w:cs="Times New Roman"/>
            <w:sz w:val="24"/>
            <w:szCs w:val="24"/>
          </w:rPr>
          <w:t>е</w:t>
        </w:r>
      </w:ins>
      <w:del w:id="4223" w:author="Степанова Любовь Борисовна" w:date="2024-10-02T15:05:00Z">
        <w:r w:rsidR="000041A1" w:rsidRPr="000041A1" w:rsidDel="005D295A">
          <w:rPr>
            <w:rFonts w:ascii="Times New Roman" w:hAnsi="Times New Roman" w:cs="Times New Roman"/>
            <w:sz w:val="24"/>
            <w:szCs w:val="24"/>
          </w:rPr>
          <w:delText>ю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т право приостанавливать полностью или частично ремонтные работы.</w:t>
      </w:r>
    </w:p>
    <w:p w14:paraId="383DE5E7" w14:textId="68C27FEF" w:rsidR="000041A1" w:rsidRPr="000041A1" w:rsidDel="005D295A" w:rsidRDefault="00402321" w:rsidP="001F77A0">
      <w:pPr>
        <w:spacing w:after="0"/>
        <w:ind w:firstLine="567"/>
        <w:jc w:val="both"/>
        <w:rPr>
          <w:del w:id="4224" w:author="Степанова Любовь Борисовна" w:date="2024-10-02T15:05:00Z"/>
          <w:rFonts w:ascii="Times New Roman" w:hAnsi="Times New Roman" w:cs="Times New Roman"/>
          <w:sz w:val="24"/>
          <w:szCs w:val="24"/>
        </w:rPr>
      </w:pPr>
      <w:commentRangeStart w:id="4225"/>
      <w:del w:id="4226" w:author="Степанова Любовь Борисовна" w:date="2024-10-02T15:05:00Z">
        <w:r w:rsidDel="005D295A">
          <w:rPr>
            <w:rFonts w:ascii="Times New Roman" w:hAnsi="Times New Roman" w:cs="Times New Roman"/>
            <w:sz w:val="24"/>
            <w:szCs w:val="24"/>
          </w:rPr>
          <w:delText>20</w:delText>
        </w:r>
        <w:r w:rsidR="000041A1" w:rsidRPr="000041A1" w:rsidDel="005D295A">
          <w:rPr>
            <w:rFonts w:ascii="Times New Roman" w:hAnsi="Times New Roman" w:cs="Times New Roman"/>
            <w:sz w:val="24"/>
            <w:szCs w:val="24"/>
          </w:rPr>
          <w:delText xml:space="preserve">.4. Курение разрешено только в специально отведенных местах на территории БЦ. </w:delText>
        </w:r>
        <w:commentRangeEnd w:id="4225"/>
        <w:r w:rsidR="00A83248" w:rsidDel="005D295A">
          <w:rPr>
            <w:rStyle w:val="af1"/>
          </w:rPr>
          <w:commentReference w:id="4225"/>
        </w:r>
      </w:del>
    </w:p>
    <w:p w14:paraId="2FE7F05D" w14:textId="3E31DB92" w:rsidR="00D06BCF" w:rsidRPr="00D06BCF" w:rsidRDefault="001E1CFD" w:rsidP="00D06BCF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ins w:id="4227" w:author="Степанова Любовь Борисовна" w:date="2024-10-02T16:53:00Z"/>
          <w:rFonts w:ascii="Times New Roman" w:hAnsi="Times New Roman" w:cs="Times New Roman"/>
          <w:color w:val="000000"/>
          <w:sz w:val="24"/>
          <w:szCs w:val="24"/>
          <w:rPrChange w:id="4228" w:author="Степанова Любовь Борисовна" w:date="2024-10-02T16:55:00Z">
            <w:rPr>
              <w:ins w:id="4229" w:author="Степанова Любовь Борисовна" w:date="2024-10-02T16:53:00Z"/>
              <w:rFonts w:ascii="Times New Roman" w:hAnsi="Times New Roman" w:cs="Times New Roman"/>
              <w:color w:val="000000"/>
              <w:sz w:val="24"/>
              <w:szCs w:val="24"/>
              <w:highlight w:val="yellow"/>
            </w:rPr>
          </w:rPrChange>
        </w:rPr>
      </w:pPr>
      <w:ins w:id="4230" w:author="Степанова Любовь Борисовна" w:date="2024-10-30T18:17:00Z">
        <w:r>
          <w:rPr>
            <w:rFonts w:ascii="Times New Roman" w:hAnsi="Times New Roman" w:cs="Times New Roman"/>
            <w:sz w:val="24"/>
            <w:szCs w:val="24"/>
          </w:rPr>
          <w:t>15</w:t>
        </w:r>
      </w:ins>
      <w:del w:id="4231" w:author="Степанова Любовь Борисовна" w:date="2024-10-30T18:17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20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.</w:t>
      </w:r>
      <w:ins w:id="4232" w:author="Степанова Любовь Борисовна" w:date="2024-10-02T15:50:00Z">
        <w:r w:rsidR="002B687D">
          <w:rPr>
            <w:rFonts w:ascii="Times New Roman" w:hAnsi="Times New Roman" w:cs="Times New Roman"/>
            <w:sz w:val="24"/>
            <w:szCs w:val="24"/>
          </w:rPr>
          <w:t>2.2</w:t>
        </w:r>
      </w:ins>
      <w:del w:id="4233" w:author="Степанова Любовь Борисовна" w:date="2024-10-02T15:50:00Z">
        <w:r w:rsidR="000041A1" w:rsidRPr="000041A1" w:rsidDel="002B687D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.</w:t>
      </w:r>
      <w:ins w:id="4234" w:author="Степанова Любовь Борисовна" w:date="2024-10-02T16:53:00Z">
        <w:r w:rsidR="00D06BCF">
          <w:rPr>
            <w:rFonts w:ascii="Times New Roman" w:hAnsi="Times New Roman" w:cs="Times New Roman"/>
            <w:sz w:val="24"/>
            <w:szCs w:val="24"/>
          </w:rPr>
          <w:t>Собственникам, пользователям необходим</w:t>
        </w:r>
      </w:ins>
      <w:ins w:id="4235" w:author="Степанова Любовь Борисовна" w:date="2024-10-02T16:54:00Z">
        <w:r w:rsidR="00D06BCF">
          <w:rPr>
            <w:rFonts w:ascii="Times New Roman" w:hAnsi="Times New Roman" w:cs="Times New Roman"/>
            <w:sz w:val="24"/>
            <w:szCs w:val="24"/>
          </w:rPr>
          <w:t xml:space="preserve">о </w:t>
        </w:r>
        <w:r w:rsidR="00D06BCF" w:rsidRPr="004B58D7">
          <w:rPr>
            <w:rFonts w:ascii="Times New Roman" w:hAnsi="Times New Roman" w:cs="Times New Roman"/>
            <w:sz w:val="24"/>
            <w:szCs w:val="24"/>
          </w:rPr>
          <w:t>беречь</w:t>
        </w:r>
      </w:ins>
      <w:ins w:id="4236" w:author="Степанова Любовь Борисовна" w:date="2024-10-02T16:53:00Z">
        <w:r w:rsidR="00D06BCF" w:rsidRPr="00D06BCF">
          <w:rPr>
            <w:rFonts w:ascii="Times New Roman" w:hAnsi="Times New Roman" w:cs="Times New Roman"/>
            <w:color w:val="000000"/>
            <w:sz w:val="24"/>
            <w:szCs w:val="24"/>
            <w:rPrChange w:id="4237" w:author="Степанова Любовь Борисовна" w:date="2024-10-02T16:55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 пожарные извещатели, расположенные на потолке или стене коридора каждой квартиры, не производить их разборку, не забеливать и не закрывать их антресолями, не занавешивать шторами </w:t>
        </w:r>
      </w:ins>
    </w:p>
    <w:p w14:paraId="4DE056DB" w14:textId="04222B9F" w:rsidR="00D06BCF" w:rsidRPr="00D06BCF" w:rsidRDefault="001E1CFD" w:rsidP="00D06BCF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ins w:id="4238" w:author="Степанова Любовь Борисовна" w:date="2024-10-02T16:54:00Z"/>
          <w:rFonts w:ascii="Times New Roman" w:hAnsi="Times New Roman" w:cs="Times New Roman"/>
          <w:color w:val="000000"/>
          <w:sz w:val="24"/>
          <w:szCs w:val="24"/>
          <w:rPrChange w:id="4239" w:author="Степанова Любовь Борисовна" w:date="2024-10-02T16:55:00Z">
            <w:rPr>
              <w:ins w:id="4240" w:author="Степанова Любовь Борисовна" w:date="2024-10-02T16:54:00Z"/>
              <w:rFonts w:ascii="Times New Roman" w:hAnsi="Times New Roman" w:cs="Times New Roman"/>
              <w:color w:val="000000"/>
              <w:sz w:val="24"/>
              <w:szCs w:val="24"/>
              <w:highlight w:val="yellow"/>
            </w:rPr>
          </w:rPrChange>
        </w:rPr>
      </w:pPr>
      <w:ins w:id="4241" w:author="Степанова Любовь Борисовна" w:date="2024-10-30T18:17:00Z">
        <w:r>
          <w:rPr>
            <w:rFonts w:ascii="Times New Roman" w:hAnsi="Times New Roman" w:cs="Times New Roman"/>
            <w:color w:val="000000"/>
            <w:sz w:val="24"/>
            <w:szCs w:val="24"/>
          </w:rPr>
          <w:t>15</w:t>
        </w:r>
      </w:ins>
      <w:ins w:id="4242" w:author="Степанова Любовь Борисовна" w:date="2024-10-02T16:54:00Z">
        <w:r w:rsidR="00D06BCF" w:rsidRPr="00D06BCF">
          <w:rPr>
            <w:rFonts w:ascii="Times New Roman" w:hAnsi="Times New Roman" w:cs="Times New Roman"/>
            <w:color w:val="000000"/>
            <w:sz w:val="24"/>
            <w:szCs w:val="24"/>
            <w:rPrChange w:id="4243" w:author="Степанова Любовь Борисовна" w:date="2024-10-02T16:55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.2.3. Собст</w:t>
        </w:r>
      </w:ins>
      <w:ins w:id="4244" w:author="Степанова Любовь Борисовна" w:date="2024-10-02T16:55:00Z">
        <w:r w:rsidR="00D06BCF" w:rsidRPr="00D06BCF">
          <w:rPr>
            <w:rFonts w:ascii="Times New Roman" w:hAnsi="Times New Roman" w:cs="Times New Roman"/>
            <w:color w:val="000000"/>
            <w:sz w:val="24"/>
            <w:szCs w:val="24"/>
            <w:rPrChange w:id="4245" w:author="Степанова Любовь Борисовна" w:date="2024-10-02T16:55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венникам, пользователям необходимо </w:t>
        </w:r>
      </w:ins>
      <w:ins w:id="4246" w:author="Степанова Любовь Борисовна" w:date="2024-10-02T16:54:00Z">
        <w:r w:rsidR="00D06BCF" w:rsidRPr="00D06BCF">
          <w:rPr>
            <w:rFonts w:ascii="Times New Roman" w:hAnsi="Times New Roman" w:cs="Times New Roman"/>
            <w:color w:val="000000"/>
            <w:sz w:val="24"/>
            <w:szCs w:val="24"/>
            <w:rPrChange w:id="4247" w:author="Степанова Любовь Борисовна" w:date="2024-10-02T16:55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изучить места расположения внутренних пожарных кранов, действие дымовых люков систем дымоудаления и порядок их пуска при пожаре; </w:t>
        </w:r>
      </w:ins>
    </w:p>
    <w:p w14:paraId="39A9A7EF" w14:textId="3E25930B" w:rsidR="000041A1" w:rsidRPr="000041A1" w:rsidDel="00D06BCF" w:rsidRDefault="000041A1" w:rsidP="001F77A0">
      <w:pPr>
        <w:spacing w:after="0"/>
        <w:ind w:firstLine="567"/>
        <w:jc w:val="both"/>
        <w:rPr>
          <w:del w:id="4248" w:author="Степанова Любовь Борисовна" w:date="2024-10-02T16:55:00Z"/>
          <w:rFonts w:ascii="Times New Roman" w:hAnsi="Times New Roman" w:cs="Times New Roman"/>
          <w:sz w:val="24"/>
          <w:szCs w:val="24"/>
        </w:rPr>
      </w:pPr>
      <w:del w:id="4249" w:author="Степанова Любовь Борисовна" w:date="2024-10-02T16:51:00Z">
        <w:r w:rsidRPr="000041A1" w:rsidDel="00D06BCF">
          <w:rPr>
            <w:rFonts w:ascii="Times New Roman" w:hAnsi="Times New Roman" w:cs="Times New Roman"/>
            <w:sz w:val="24"/>
            <w:szCs w:val="24"/>
          </w:rPr>
          <w:delText xml:space="preserve"> Складирование горючих материалов, а также легковоспламеняющихся и горючих жидкостей в </w:delText>
        </w:r>
      </w:del>
      <w:del w:id="4250" w:author="Степанова Любовь Борисовна" w:date="2024-10-02T15:06:00Z">
        <w:r w:rsidRPr="000041A1" w:rsidDel="005D295A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del w:id="4251" w:author="Степанова Любовь Борисовна" w:date="2024-10-02T16:51:00Z">
        <w:r w:rsidRPr="000041A1" w:rsidDel="00D06BCF">
          <w:rPr>
            <w:rFonts w:ascii="Times New Roman" w:hAnsi="Times New Roman" w:cs="Times New Roman"/>
            <w:sz w:val="24"/>
            <w:szCs w:val="24"/>
          </w:rPr>
          <w:delText xml:space="preserve"> категорически запрещено. Эксплуатация в помещениях </w:delText>
        </w:r>
      </w:del>
      <w:del w:id="4252" w:author="Степанова Любовь Борисовна" w:date="2024-10-02T15:06:00Z">
        <w:r w:rsidRPr="000041A1" w:rsidDel="005D295A">
          <w:rPr>
            <w:rFonts w:ascii="Times New Roman" w:hAnsi="Times New Roman" w:cs="Times New Roman"/>
            <w:sz w:val="24"/>
            <w:szCs w:val="24"/>
          </w:rPr>
          <w:delText>ЖК</w:delText>
        </w:r>
      </w:del>
      <w:del w:id="4253" w:author="Степанова Любовь Борисовна" w:date="2024-10-02T16:51:00Z">
        <w:r w:rsidRPr="000041A1" w:rsidDel="00D06BCF">
          <w:rPr>
            <w:rFonts w:ascii="Times New Roman" w:hAnsi="Times New Roman" w:cs="Times New Roman"/>
            <w:sz w:val="24"/>
            <w:szCs w:val="24"/>
          </w:rPr>
          <w:delText xml:space="preserve"> нештатных или неисправных электронагревательных приборов не разрешается.</w:delText>
        </w:r>
      </w:del>
    </w:p>
    <w:p w14:paraId="3C9C4D92" w14:textId="5AC4FA2E" w:rsidR="000041A1" w:rsidRPr="000041A1" w:rsidRDefault="001E1CFD" w:rsidP="001F77A0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4254" w:author="Степанова Любовь Борисовна" w:date="2024-10-30T18:17:00Z">
        <w:r>
          <w:rPr>
            <w:rFonts w:ascii="Times New Roman" w:hAnsi="Times New Roman" w:cs="Times New Roman"/>
            <w:sz w:val="24"/>
            <w:szCs w:val="24"/>
          </w:rPr>
          <w:t>15</w:t>
        </w:r>
      </w:ins>
      <w:del w:id="4255" w:author="Степанова Любовь Борисовна" w:date="2024-10-30T18:17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20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.</w:t>
      </w:r>
      <w:ins w:id="4256" w:author="Степанова Любовь Борисовна" w:date="2024-10-02T16:56:00Z">
        <w:r w:rsidR="00D06BCF">
          <w:rPr>
            <w:rFonts w:ascii="Times New Roman" w:hAnsi="Times New Roman" w:cs="Times New Roman"/>
            <w:sz w:val="24"/>
            <w:szCs w:val="24"/>
          </w:rPr>
          <w:t>2.4.</w:t>
        </w:r>
      </w:ins>
      <w:del w:id="4257" w:author="Степанова Любовь Борисовна" w:date="2024-10-02T16:56:00Z">
        <w:r w:rsidR="000041A1" w:rsidRPr="000041A1" w:rsidDel="00D06BCF">
          <w:rPr>
            <w:rFonts w:ascii="Times New Roman" w:hAnsi="Times New Roman" w:cs="Times New Roman"/>
            <w:sz w:val="24"/>
            <w:szCs w:val="24"/>
          </w:rPr>
          <w:delText>6.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 </w:t>
      </w:r>
      <w:ins w:id="4258" w:author="Степанова Любовь Борисовна" w:date="2024-10-02T15:20:00Z">
        <w:r w:rsidR="003D1B77">
          <w:rPr>
            <w:rFonts w:ascii="Times New Roman" w:hAnsi="Times New Roman" w:cs="Times New Roman"/>
            <w:sz w:val="24"/>
            <w:szCs w:val="24"/>
          </w:rPr>
          <w:t>П</w:t>
        </w:r>
      </w:ins>
      <w:del w:id="4259" w:author="Степанова Любовь Борисовна" w:date="2024-10-02T15:20:00Z">
        <w:r w:rsidR="000041A1" w:rsidRPr="000041A1" w:rsidDel="003D1B77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ри обнаружении неисправностей электрооборудования, вентиляции, водоснабжения и отопления</w:t>
      </w:r>
      <w:ins w:id="4260" w:author="Степанова Любовь Борисовна" w:date="2024-10-02T16:55:00Z">
        <w:r w:rsidR="00D06BCF">
          <w:rPr>
            <w:rFonts w:ascii="Times New Roman" w:hAnsi="Times New Roman" w:cs="Times New Roman"/>
            <w:sz w:val="24"/>
            <w:szCs w:val="24"/>
          </w:rPr>
          <w:t>, противопожарных систем необходимо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 xml:space="preserve"> сообщать </w:t>
      </w:r>
      <w:ins w:id="4261" w:author="Зыков Олег Викторович" w:date="2024-10-17T13:30:00Z">
        <w:r w:rsidR="000255BE">
          <w:rPr>
            <w:rFonts w:ascii="Times New Roman" w:hAnsi="Times New Roman" w:cs="Times New Roman"/>
            <w:sz w:val="24"/>
            <w:szCs w:val="24"/>
          </w:rPr>
          <w:t>А</w:t>
        </w:r>
      </w:ins>
      <w:del w:id="4262" w:author="Зыков Олег Викторович" w:date="2024-10-17T13:30:00Z">
        <w:r w:rsidR="000041A1" w:rsidRPr="000041A1" w:rsidDel="000255BE">
          <w:rPr>
            <w:rFonts w:ascii="Times New Roman" w:hAnsi="Times New Roman" w:cs="Times New Roman"/>
            <w:sz w:val="24"/>
            <w:szCs w:val="24"/>
          </w:rPr>
          <w:delText>а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дминистрации УК</w:t>
      </w:r>
      <w:del w:id="4263" w:author="Степанова Любовь Борисовна" w:date="2024-10-02T16:56:00Z">
        <w:r w:rsidR="000041A1" w:rsidRPr="000041A1" w:rsidDel="00D06BCF">
          <w:rPr>
            <w:rFonts w:ascii="Times New Roman" w:hAnsi="Times New Roman" w:cs="Times New Roman"/>
            <w:sz w:val="24"/>
            <w:szCs w:val="24"/>
          </w:rPr>
          <w:delText xml:space="preserve"> о характере неисправности</w:delText>
        </w:r>
      </w:del>
      <w:ins w:id="4264" w:author="Степанова Любовь Борисовна" w:date="2024-10-02T15:21:00Z">
        <w:r w:rsidR="003D1B77">
          <w:rPr>
            <w:rFonts w:ascii="Times New Roman" w:hAnsi="Times New Roman" w:cs="Times New Roman"/>
            <w:sz w:val="24"/>
            <w:szCs w:val="24"/>
          </w:rPr>
          <w:t>.</w:t>
        </w:r>
      </w:ins>
      <w:del w:id="4265" w:author="Степанова Любовь Борисовна" w:date="2024-10-02T15:21:00Z">
        <w:r w:rsidR="000041A1" w:rsidRPr="000041A1" w:rsidDel="003D1B77">
          <w:rPr>
            <w:rFonts w:ascii="Times New Roman" w:hAnsi="Times New Roman" w:cs="Times New Roman"/>
            <w:sz w:val="24"/>
            <w:szCs w:val="24"/>
          </w:rPr>
          <w:delText>:</w:delText>
        </w:r>
      </w:del>
    </w:p>
    <w:p w14:paraId="5358BA65" w14:textId="664A9EAF" w:rsidR="000041A1" w:rsidRPr="000041A1" w:rsidDel="003D1B77" w:rsidRDefault="000041A1">
      <w:pPr>
        <w:spacing w:after="0"/>
        <w:ind w:left="360"/>
        <w:contextualSpacing/>
        <w:jc w:val="both"/>
        <w:rPr>
          <w:moveFrom w:id="4266" w:author="Степанова Любовь Борисовна" w:date="2024-10-02T15:21:00Z"/>
          <w:rFonts w:ascii="Times New Roman" w:hAnsi="Times New Roman" w:cs="Times New Roman"/>
          <w:sz w:val="24"/>
          <w:szCs w:val="24"/>
        </w:rPr>
        <w:pPrChange w:id="4267" w:author="Степанова Любовь Борисовна" w:date="2024-10-02T16:56:00Z">
          <w:pPr>
            <w:numPr>
              <w:numId w:val="2"/>
            </w:numPr>
            <w:spacing w:after="0"/>
            <w:ind w:left="720" w:firstLine="567"/>
            <w:contextualSpacing/>
            <w:jc w:val="both"/>
          </w:pPr>
        </w:pPrChange>
      </w:pPr>
      <w:moveFromRangeStart w:id="4268" w:author="Степанова Любовь Борисовна" w:date="2024-10-02T15:21:00Z" w:name="move178774913"/>
      <w:moveFrom w:id="4269" w:author="Степанова Любовь Борисовна" w:date="2024-10-02T15:21:00Z">
        <w:r w:rsidRPr="000041A1" w:rsidDel="003D1B77">
          <w:rPr>
            <w:rFonts w:ascii="Times New Roman" w:hAnsi="Times New Roman" w:cs="Times New Roman"/>
            <w:sz w:val="24"/>
            <w:szCs w:val="24"/>
          </w:rPr>
          <w:t>в случае пожара немедленно сообщить по городскому телефону «112» и сотрудникам Администрации УК, указав место пожара (этаж, номер помещения), что горит, свою фамилию, есть ли угроза для жизни людей, и приступить к тушению пожара имеющимися средствами пожаротушения;</w:t>
        </w:r>
      </w:moveFrom>
    </w:p>
    <w:moveFromRangeEnd w:id="4268"/>
    <w:p w14:paraId="0DF3A52A" w14:textId="38DC0D07" w:rsidR="000041A1" w:rsidRPr="000041A1" w:rsidDel="00D06BCF" w:rsidRDefault="000041A1" w:rsidP="004B58D7">
      <w:pPr>
        <w:numPr>
          <w:ilvl w:val="0"/>
          <w:numId w:val="2"/>
        </w:numPr>
        <w:spacing w:after="0"/>
        <w:ind w:left="0" w:firstLine="567"/>
        <w:contextualSpacing/>
        <w:jc w:val="both"/>
        <w:rPr>
          <w:del w:id="4270" w:author="Степанова Любовь Борисовна" w:date="2024-10-02T16:56:00Z"/>
          <w:rFonts w:ascii="Times New Roman" w:hAnsi="Times New Roman" w:cs="Times New Roman"/>
          <w:sz w:val="24"/>
          <w:szCs w:val="24"/>
        </w:rPr>
      </w:pPr>
      <w:del w:id="4271" w:author="Степанова Любовь Борисовна" w:date="2024-10-02T16:52:00Z">
        <w:r w:rsidRPr="004B58D7" w:rsidDel="00D06BCF">
          <w:rPr>
            <w:rFonts w:ascii="Times New Roman" w:hAnsi="Times New Roman" w:cs="Times New Roman"/>
            <w:sz w:val="24"/>
            <w:szCs w:val="24"/>
          </w:rPr>
          <w:delText>выполнять меры предосторожности при пользовании предметами бытовой химии, проведении работ с легковоспламеняющимися и горючими жидкостями и другими опасными в пожарном отношении веществам</w:delText>
        </w:r>
        <w:r w:rsidRPr="00D06BCF" w:rsidDel="00D06BCF">
          <w:rPr>
            <w:rFonts w:ascii="Times New Roman" w:hAnsi="Times New Roman" w:cs="Times New Roman"/>
            <w:sz w:val="24"/>
            <w:szCs w:val="24"/>
          </w:rPr>
          <w:delText>и, материалами и оборудованием;</w:delText>
        </w:r>
      </w:del>
    </w:p>
    <w:p w14:paraId="5713E205" w14:textId="3B614873" w:rsidR="000041A1" w:rsidRDefault="001E1CFD" w:rsidP="001F77A0">
      <w:pPr>
        <w:spacing w:after="0"/>
        <w:ind w:firstLine="567"/>
        <w:jc w:val="both"/>
        <w:rPr>
          <w:ins w:id="4272" w:author="Степанова Любовь Борисовна" w:date="2024-10-02T15:47:00Z"/>
          <w:rFonts w:ascii="Times New Roman" w:hAnsi="Times New Roman" w:cs="Times New Roman"/>
          <w:b/>
          <w:sz w:val="24"/>
          <w:szCs w:val="24"/>
        </w:rPr>
      </w:pPr>
      <w:ins w:id="4273" w:author="Степанова Любовь Борисовна" w:date="2024-10-30T18:17:00Z">
        <w:r>
          <w:rPr>
            <w:rFonts w:ascii="Times New Roman" w:hAnsi="Times New Roman" w:cs="Times New Roman"/>
            <w:sz w:val="24"/>
            <w:szCs w:val="24"/>
          </w:rPr>
          <w:t>15</w:t>
        </w:r>
      </w:ins>
      <w:del w:id="4274" w:author="Степанова Любовь Борисовна" w:date="2024-10-30T18:17:00Z">
        <w:r w:rsidR="00402321" w:rsidDel="001E1CFD">
          <w:rPr>
            <w:rFonts w:ascii="Times New Roman" w:hAnsi="Times New Roman" w:cs="Times New Roman"/>
            <w:sz w:val="24"/>
            <w:szCs w:val="24"/>
          </w:rPr>
          <w:delText>20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.</w:t>
      </w:r>
      <w:del w:id="4275" w:author="Степанова Любовь Борисовна" w:date="2024-10-02T16:56:00Z">
        <w:r w:rsidR="000041A1" w:rsidRPr="000041A1" w:rsidDel="00D06BCF">
          <w:rPr>
            <w:rFonts w:ascii="Times New Roman" w:hAnsi="Times New Roman" w:cs="Times New Roman"/>
            <w:sz w:val="24"/>
            <w:szCs w:val="24"/>
          </w:rPr>
          <w:delText>7</w:delText>
        </w:r>
      </w:del>
      <w:ins w:id="4276" w:author="Степанова Любовь Борисовна" w:date="2024-10-02T16:56:00Z">
        <w:r w:rsidR="00D06BCF">
          <w:rPr>
            <w:rFonts w:ascii="Times New Roman" w:hAnsi="Times New Roman" w:cs="Times New Roman"/>
            <w:sz w:val="24"/>
            <w:szCs w:val="24"/>
          </w:rPr>
          <w:t>3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 xml:space="preserve">. </w:t>
      </w:r>
      <w:r w:rsidR="000041A1" w:rsidRPr="000041A1">
        <w:rPr>
          <w:rFonts w:ascii="Times New Roman" w:hAnsi="Times New Roman" w:cs="Times New Roman"/>
          <w:b/>
          <w:sz w:val="24"/>
          <w:szCs w:val="24"/>
        </w:rPr>
        <w:t>Запрещается:</w:t>
      </w:r>
    </w:p>
    <w:p w14:paraId="78C1E32A" w14:textId="29719F25" w:rsidR="002B687D" w:rsidRPr="002B687D" w:rsidRDefault="002B687D" w:rsidP="002B687D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277" w:author="Степанова Любовь Борисовна" w:date="2024-10-02T15:48:00Z"/>
          <w:rFonts w:ascii="Times New Roman" w:hAnsi="Times New Roman" w:cs="Times New Roman"/>
          <w:sz w:val="24"/>
          <w:szCs w:val="24"/>
          <w:rPrChange w:id="4278" w:author="Степанова Любовь Борисовна" w:date="2024-10-02T15:54:00Z">
            <w:rPr>
              <w:ins w:id="4279" w:author="Степанова Любовь Борисовна" w:date="2024-10-02T15:48:00Z"/>
              <w:rFonts w:ascii="Times New Roman" w:hAnsi="Times New Roman" w:cs="Times New Roman"/>
              <w:sz w:val="24"/>
              <w:szCs w:val="24"/>
              <w:highlight w:val="yellow"/>
            </w:rPr>
          </w:rPrChange>
        </w:rPr>
      </w:pPr>
      <w:ins w:id="4280" w:author="Степанова Любовь Борисовна" w:date="2024-10-02T15:47:00Z">
        <w:r w:rsidRPr="004B58D7">
          <w:rPr>
            <w:rFonts w:ascii="Times New Roman" w:hAnsi="Times New Roman" w:cs="Times New Roman"/>
            <w:sz w:val="24"/>
            <w:szCs w:val="24"/>
          </w:rPr>
          <w:t xml:space="preserve">хранить в квартире, а также в местах общего пользования </w:t>
        </w:r>
      </w:ins>
      <w:ins w:id="4281" w:author="Степанова Любовь Борисовна" w:date="2024-10-02T15:51:00Z">
        <w:r w:rsidRPr="002B687D">
          <w:rPr>
            <w:rFonts w:ascii="Times New Roman" w:hAnsi="Times New Roman" w:cs="Times New Roman"/>
            <w:sz w:val="24"/>
            <w:szCs w:val="24"/>
            <w:rPrChange w:id="4282" w:author="Степанова Любовь Борисовна" w:date="2024-10-02T15:54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горючие,</w:t>
        </w:r>
      </w:ins>
      <w:ins w:id="4283" w:author="Степанова Любовь Борисовна" w:date="2024-10-02T15:47:00Z">
        <w:r w:rsidRPr="004B58D7">
          <w:rPr>
            <w:rFonts w:ascii="Times New Roman" w:hAnsi="Times New Roman" w:cs="Times New Roman"/>
            <w:sz w:val="24"/>
            <w:szCs w:val="24"/>
          </w:rPr>
          <w:t xml:space="preserve"> взрывчаты</w:t>
        </w:r>
        <w:r w:rsidRPr="002B687D">
          <w:rPr>
            <w:rFonts w:ascii="Times New Roman" w:hAnsi="Times New Roman" w:cs="Times New Roman"/>
            <w:sz w:val="24"/>
            <w:szCs w:val="24"/>
          </w:rPr>
          <w:t>е, легковоспламеняющиеся или токсичные материалы (газ, лаки, краски и др.);</w:t>
        </w:r>
      </w:ins>
    </w:p>
    <w:p w14:paraId="06666C77" w14:textId="066601A8" w:rsidR="002B687D" w:rsidRPr="002B687D" w:rsidRDefault="002B687D" w:rsidP="002B687D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284" w:author="Степанова Любовь Борисовна" w:date="2024-10-02T15:48:00Z"/>
          <w:rFonts w:ascii="Times New Roman" w:hAnsi="Times New Roman" w:cs="Times New Roman"/>
          <w:sz w:val="24"/>
          <w:szCs w:val="24"/>
        </w:rPr>
      </w:pPr>
      <w:ins w:id="4285" w:author="Степанова Любовь Борисовна" w:date="2024-10-02T15:48:00Z">
        <w:r w:rsidRPr="004B58D7">
          <w:rPr>
            <w:rFonts w:ascii="Times New Roman" w:hAnsi="Times New Roman" w:cs="Times New Roman"/>
            <w:sz w:val="24"/>
            <w:szCs w:val="24"/>
          </w:rPr>
          <w:t>пользоваться в квартирах пиротехническими изделиями;</w:t>
        </w:r>
      </w:ins>
    </w:p>
    <w:p w14:paraId="225BD50B" w14:textId="36E2063C" w:rsidR="002B687D" w:rsidRDefault="002B687D" w:rsidP="002B687D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286" w:author="Зыков Олег Викторович" w:date="2024-10-17T13:32:00Z"/>
          <w:rFonts w:ascii="Times New Roman" w:hAnsi="Times New Roman" w:cs="Times New Roman"/>
          <w:sz w:val="24"/>
          <w:szCs w:val="24"/>
        </w:rPr>
      </w:pPr>
      <w:ins w:id="4287" w:author="Степанова Любовь Борисовна" w:date="2024-10-02T15:48:00Z">
        <w:r w:rsidRPr="002B687D">
          <w:rPr>
            <w:rFonts w:ascii="Times New Roman" w:hAnsi="Times New Roman" w:cs="Times New Roman"/>
            <w:sz w:val="24"/>
            <w:szCs w:val="24"/>
          </w:rPr>
          <w:t>устанавливать на окнах глухие металлические решетки.</w:t>
        </w:r>
      </w:ins>
    </w:p>
    <w:p w14:paraId="18160A10" w14:textId="77777777" w:rsidR="000255BE" w:rsidRPr="002B687D" w:rsidDel="000255BE" w:rsidRDefault="000255BE" w:rsidP="002B687D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288" w:author="Степанова Любовь Борисовна" w:date="2024-10-02T15:48:00Z"/>
          <w:del w:id="4289" w:author="Зыков Олег Викторович" w:date="2024-10-17T13:32:00Z"/>
          <w:rFonts w:ascii="Times New Roman" w:hAnsi="Times New Roman" w:cs="Times New Roman"/>
          <w:sz w:val="24"/>
          <w:szCs w:val="24"/>
        </w:rPr>
      </w:pPr>
    </w:p>
    <w:p w14:paraId="51524D7A" w14:textId="05AE514F" w:rsidR="005D295A" w:rsidRDefault="005D295A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290" w:author="Зыков Олег Викторович" w:date="2024-10-17T13:32:00Z"/>
          <w:rFonts w:ascii="Times New Roman" w:hAnsi="Times New Roman" w:cs="Times New Roman"/>
          <w:color w:val="000000"/>
          <w:sz w:val="24"/>
          <w:szCs w:val="24"/>
        </w:rPr>
        <w:pPrChange w:id="4291" w:author="Зыков Олег Викторович" w:date="2024-10-17T13:32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ins w:id="4292" w:author="Степанова Любовь Борисовна" w:date="2024-10-02T15:09:00Z">
        <w:r w:rsidRPr="000255BE">
          <w:rPr>
            <w:rFonts w:ascii="Times New Roman" w:hAnsi="Times New Roman" w:cs="Times New Roman"/>
            <w:color w:val="000000"/>
            <w:sz w:val="24"/>
            <w:szCs w:val="24"/>
            <w:rPrChange w:id="4293" w:author="Зыков Олег Викторович" w:date="2024-10-17T13:32:00Z">
              <w:rPr/>
            </w:rPrChange>
          </w:rPr>
          <w:t xml:space="preserve">пользоваться неисправными розетками, выключателями, </w:t>
        </w:r>
      </w:ins>
      <w:ins w:id="4294" w:author="Степанова Любовь Борисовна" w:date="2024-10-02T15:10:00Z">
        <w:r w:rsidRPr="000255BE">
          <w:rPr>
            <w:rFonts w:ascii="Times New Roman" w:hAnsi="Times New Roman" w:cs="Times New Roman"/>
            <w:color w:val="000000"/>
            <w:sz w:val="24"/>
            <w:szCs w:val="24"/>
            <w:rPrChange w:id="4295" w:author="Зыков Олег Викторович" w:date="2024-10-17T13:32:00Z">
              <w:rPr/>
            </w:rPrChange>
          </w:rPr>
          <w:t>электропроводкой, самодельными электроприборами</w:t>
        </w:r>
      </w:ins>
      <w:ins w:id="4296" w:author="Степанова Любовь Борисовна" w:date="2024-10-02T15:52:00Z">
        <w:r w:rsidR="002B687D" w:rsidRPr="000255BE">
          <w:rPr>
            <w:rFonts w:ascii="Times New Roman" w:hAnsi="Times New Roman" w:cs="Times New Roman"/>
            <w:color w:val="000000"/>
            <w:sz w:val="24"/>
            <w:szCs w:val="24"/>
          </w:rPr>
          <w:t>, некалиброванными плавкими предохранителями</w:t>
        </w:r>
      </w:ins>
      <w:ins w:id="4297" w:author="Степанова Любовь Борисовна" w:date="2024-10-02T15:11:00Z">
        <w:r w:rsidRPr="000255BE">
          <w:rPr>
            <w:rFonts w:ascii="Times New Roman" w:hAnsi="Times New Roman" w:cs="Times New Roman"/>
            <w:color w:val="000000"/>
            <w:sz w:val="24"/>
            <w:szCs w:val="24"/>
            <w:rPrChange w:id="4298" w:author="Зыков Олег Викторович" w:date="2024-10-17T13:32:00Z">
              <w:rPr/>
            </w:rPrChange>
          </w:rPr>
          <w:t>;</w:t>
        </w:r>
      </w:ins>
    </w:p>
    <w:p w14:paraId="0B71EA24" w14:textId="77777777" w:rsidR="000255BE" w:rsidRPr="000255BE" w:rsidDel="000255BE" w:rsidRDefault="000255BE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299" w:author="Степанова Любовь Борисовна" w:date="2024-10-02T15:11:00Z"/>
          <w:del w:id="4300" w:author="Зыков Олег Викторович" w:date="2024-10-17T13:32:00Z"/>
          <w:rFonts w:ascii="Times New Roman" w:hAnsi="Times New Roman" w:cs="Times New Roman"/>
          <w:color w:val="000000"/>
          <w:sz w:val="24"/>
          <w:szCs w:val="24"/>
          <w:rPrChange w:id="4301" w:author="Зыков Олег Викторович" w:date="2024-10-17T13:32:00Z">
            <w:rPr>
              <w:ins w:id="4302" w:author="Степанова Любовь Борисовна" w:date="2024-10-02T15:11:00Z"/>
              <w:del w:id="4303" w:author="Зыков Олег Викторович" w:date="2024-10-17T13:32:00Z"/>
            </w:rPr>
          </w:rPrChange>
        </w:rPr>
        <w:pPrChange w:id="4304" w:author="Зыков Олег Викторович" w:date="2024-10-17T13:32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</w:p>
    <w:p w14:paraId="3B6AD2C8" w14:textId="50DD4FB4" w:rsidR="005D295A" w:rsidRDefault="005D295A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305" w:author="Зыков Олег Викторович" w:date="2024-10-17T13:32:00Z"/>
          <w:rFonts w:ascii="Times New Roman" w:hAnsi="Times New Roman" w:cs="Times New Roman"/>
          <w:color w:val="000000"/>
          <w:sz w:val="24"/>
          <w:szCs w:val="24"/>
        </w:rPr>
        <w:pPrChange w:id="4306" w:author="Зыков Олег Викторович" w:date="2024-10-17T13:32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ins w:id="4307" w:author="Степанова Любовь Борисовна" w:date="2024-10-02T15:09:00Z">
        <w:r w:rsidRPr="000255BE">
          <w:rPr>
            <w:rFonts w:ascii="Times New Roman" w:hAnsi="Times New Roman" w:cs="Times New Roman"/>
            <w:color w:val="000000"/>
            <w:sz w:val="24"/>
            <w:szCs w:val="24"/>
            <w:rPrChange w:id="4308" w:author="Зыков Олег Викторович" w:date="2024-10-17T13:32:00Z">
              <w:rPr/>
            </w:rPrChange>
          </w:rPr>
          <w:t xml:space="preserve">соединять провода между собой скруткой; </w:t>
        </w:r>
      </w:ins>
    </w:p>
    <w:p w14:paraId="55478242" w14:textId="77777777" w:rsidR="000255BE" w:rsidRPr="000255BE" w:rsidDel="000255BE" w:rsidRDefault="000255BE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309" w:author="Степанова Любовь Борисовна" w:date="2024-10-02T15:09:00Z"/>
          <w:del w:id="4310" w:author="Зыков Олег Викторович" w:date="2024-10-17T13:32:00Z"/>
          <w:rFonts w:ascii="Times New Roman" w:hAnsi="Times New Roman" w:cs="Times New Roman"/>
          <w:color w:val="000000"/>
          <w:sz w:val="24"/>
          <w:szCs w:val="24"/>
          <w:rPrChange w:id="4311" w:author="Зыков Олег Викторович" w:date="2024-10-17T13:32:00Z">
            <w:rPr>
              <w:ins w:id="4312" w:author="Степанова Любовь Борисовна" w:date="2024-10-02T15:09:00Z"/>
              <w:del w:id="4313" w:author="Зыков Олег Викторович" w:date="2024-10-17T13:32:00Z"/>
            </w:rPr>
          </w:rPrChange>
        </w:rPr>
        <w:pPrChange w:id="4314" w:author="Зыков Олег Викторович" w:date="2024-10-17T13:32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</w:p>
    <w:p w14:paraId="0C252172" w14:textId="52E3D15E" w:rsidR="005D295A" w:rsidRDefault="005D295A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315" w:author="Зыков Олег Викторович" w:date="2024-10-17T13:32:00Z"/>
          <w:rFonts w:ascii="Times New Roman" w:hAnsi="Times New Roman" w:cs="Times New Roman"/>
          <w:color w:val="000000"/>
          <w:sz w:val="24"/>
          <w:szCs w:val="24"/>
        </w:rPr>
        <w:pPrChange w:id="4316" w:author="Зыков Олег Викторович" w:date="2024-10-17T13:32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ins w:id="4317" w:author="Степанова Любовь Борисовна" w:date="2024-10-02T15:09:00Z">
        <w:del w:id="4318" w:author="Зыков Олег Викторович" w:date="2024-10-17T13:32:00Z">
          <w:r w:rsidRPr="000255BE" w:rsidDel="000255BE">
            <w:rPr>
              <w:rFonts w:ascii="Times New Roman" w:hAnsi="Times New Roman" w:cs="Times New Roman"/>
              <w:color w:val="000000"/>
              <w:sz w:val="24"/>
              <w:szCs w:val="24"/>
            </w:rPr>
            <w:delText>•</w:delText>
          </w:r>
        </w:del>
        <w:r w:rsidRPr="000255BE">
          <w:rPr>
            <w:rFonts w:ascii="Times New Roman" w:hAnsi="Times New Roman" w:cs="Times New Roman"/>
            <w:color w:val="000000"/>
            <w:sz w:val="24"/>
            <w:szCs w:val="24"/>
          </w:rPr>
          <w:t xml:space="preserve">перегружать электросеть, включать одновременно несколько электрических приборов, суммарная мощность которых превышает возможности электросети; </w:t>
        </w:r>
      </w:ins>
    </w:p>
    <w:p w14:paraId="08E3DEF0" w14:textId="77777777" w:rsidR="000255BE" w:rsidRPr="000255BE" w:rsidDel="000255BE" w:rsidRDefault="000255BE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319" w:author="Степанова Любовь Борисовна" w:date="2024-10-02T15:09:00Z"/>
          <w:del w:id="4320" w:author="Зыков Олег Викторович" w:date="2024-10-17T13:32:00Z"/>
          <w:rFonts w:ascii="Times New Roman" w:hAnsi="Times New Roman" w:cs="Times New Roman"/>
          <w:color w:val="000000"/>
          <w:sz w:val="24"/>
          <w:szCs w:val="24"/>
        </w:rPr>
        <w:pPrChange w:id="4321" w:author="Зыков Олег Викторович" w:date="2024-10-17T13:32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</w:p>
    <w:p w14:paraId="0780BD47" w14:textId="49F5FCEC" w:rsidR="005D295A" w:rsidRDefault="005D295A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322" w:author="Зыков Олег Викторович" w:date="2024-10-17T13:32:00Z"/>
          <w:rFonts w:ascii="Times New Roman" w:hAnsi="Times New Roman" w:cs="Times New Roman"/>
          <w:color w:val="000000"/>
          <w:sz w:val="24"/>
          <w:szCs w:val="24"/>
        </w:rPr>
        <w:pPrChange w:id="4323" w:author="Зыков Олег Викторович" w:date="2024-10-17T13:32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ins w:id="4324" w:author="Степанова Любовь Борисовна" w:date="2024-10-02T15:09:00Z">
        <w:del w:id="4325" w:author="Зыков Олег Викторович" w:date="2024-10-17T13:32:00Z">
          <w:r w:rsidRPr="000255BE" w:rsidDel="000255BE">
            <w:rPr>
              <w:rFonts w:ascii="Times New Roman" w:hAnsi="Times New Roman" w:cs="Times New Roman"/>
              <w:color w:val="000000"/>
              <w:sz w:val="24"/>
              <w:szCs w:val="24"/>
            </w:rPr>
            <w:delText>•</w:delText>
          </w:r>
        </w:del>
        <w:r w:rsidRPr="000255BE">
          <w:rPr>
            <w:rFonts w:ascii="Times New Roman" w:hAnsi="Times New Roman" w:cs="Times New Roman"/>
            <w:color w:val="000000"/>
            <w:sz w:val="24"/>
            <w:szCs w:val="24"/>
          </w:rPr>
          <w:t>оставлять электробытовые приборы без присмотра во включенном состоянии, а также поруча</w:t>
        </w:r>
      </w:ins>
      <w:ins w:id="4326" w:author="Степанова Любовь Борисовна" w:date="2024-10-02T15:14:00Z">
        <w:r w:rsidR="003D1B77" w:rsidRPr="000255BE">
          <w:rPr>
            <w:rFonts w:ascii="Times New Roman" w:hAnsi="Times New Roman" w:cs="Times New Roman"/>
            <w:color w:val="000000"/>
            <w:sz w:val="24"/>
            <w:szCs w:val="24"/>
          </w:rPr>
          <w:t>ть</w:t>
        </w:r>
      </w:ins>
      <w:ins w:id="4327" w:author="Степанова Любовь Борисовна" w:date="2024-10-02T15:09:00Z">
        <w:r w:rsidRPr="000255BE">
          <w:rPr>
            <w:rFonts w:ascii="Times New Roman" w:hAnsi="Times New Roman" w:cs="Times New Roman"/>
            <w:color w:val="000000"/>
            <w:sz w:val="24"/>
            <w:szCs w:val="24"/>
          </w:rPr>
          <w:t xml:space="preserve"> надзор за ними детям</w:t>
        </w:r>
      </w:ins>
      <w:ins w:id="4328" w:author="Степанова Любовь Борисовна" w:date="2024-10-02T15:55:00Z">
        <w:r w:rsidR="00263AAE" w:rsidRPr="000255BE">
          <w:rPr>
            <w:rFonts w:ascii="Times New Roman" w:hAnsi="Times New Roman" w:cs="Times New Roman"/>
            <w:color w:val="000000"/>
            <w:sz w:val="24"/>
            <w:szCs w:val="24"/>
          </w:rPr>
          <w:t>;</w:t>
        </w:r>
      </w:ins>
      <w:ins w:id="4329" w:author="Степанова Любовь Борисовна" w:date="2024-10-02T15:09:00Z">
        <w:r w:rsidRPr="000255BE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</w:p>
    <w:p w14:paraId="7CF4C631" w14:textId="77777777" w:rsidR="000255BE" w:rsidRPr="000255BE" w:rsidDel="000255BE" w:rsidRDefault="000255BE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330" w:author="Степанова Любовь Борисовна" w:date="2024-10-02T15:09:00Z"/>
          <w:del w:id="4331" w:author="Зыков Олег Викторович" w:date="2024-10-17T13:32:00Z"/>
          <w:rFonts w:ascii="Times New Roman" w:hAnsi="Times New Roman" w:cs="Times New Roman"/>
          <w:color w:val="000000"/>
          <w:sz w:val="24"/>
          <w:szCs w:val="24"/>
        </w:rPr>
        <w:pPrChange w:id="4332" w:author="Зыков Олег Викторович" w:date="2024-10-17T13:32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</w:p>
    <w:p w14:paraId="70E9FC5F" w14:textId="0655BA73" w:rsidR="005D295A" w:rsidRDefault="005D295A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333" w:author="Зыков Олег Викторович" w:date="2024-10-17T13:32:00Z"/>
          <w:rFonts w:ascii="Times New Roman" w:hAnsi="Times New Roman" w:cs="Times New Roman"/>
          <w:color w:val="000000"/>
          <w:sz w:val="24"/>
          <w:szCs w:val="24"/>
        </w:rPr>
        <w:pPrChange w:id="4334" w:author="Зыков Олег Викторович" w:date="2024-10-17T13:32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ins w:id="4335" w:author="Степанова Любовь Борисовна" w:date="2024-10-02T15:09:00Z">
        <w:del w:id="4336" w:author="Зыков Олег Викторович" w:date="2024-10-17T13:32:00Z">
          <w:r w:rsidRPr="000255BE" w:rsidDel="000255BE">
            <w:rPr>
              <w:rFonts w:ascii="Times New Roman" w:hAnsi="Times New Roman" w:cs="Times New Roman"/>
              <w:color w:val="000000"/>
              <w:sz w:val="24"/>
              <w:szCs w:val="24"/>
            </w:rPr>
            <w:delText>•</w:delText>
          </w:r>
        </w:del>
        <w:r w:rsidRPr="000255BE">
          <w:rPr>
            <w:rFonts w:ascii="Times New Roman" w:hAnsi="Times New Roman" w:cs="Times New Roman"/>
            <w:color w:val="000000"/>
            <w:sz w:val="24"/>
            <w:szCs w:val="24"/>
          </w:rPr>
          <w:t>включать электроприборы в сеть с нестабильным напряжением</w:t>
        </w:r>
      </w:ins>
      <w:ins w:id="4337" w:author="Степанова Любовь Борисовна" w:date="2024-10-02T15:16:00Z">
        <w:r w:rsidR="003D1B77" w:rsidRPr="000255BE">
          <w:rPr>
            <w:rFonts w:ascii="Times New Roman" w:hAnsi="Times New Roman" w:cs="Times New Roman"/>
            <w:color w:val="000000"/>
            <w:sz w:val="24"/>
            <w:szCs w:val="24"/>
          </w:rPr>
          <w:t>, включение возможно</w:t>
        </w:r>
      </w:ins>
      <w:ins w:id="4338" w:author="Степанова Любовь Борисовна" w:date="2024-10-02T15:09:00Z">
        <w:r w:rsidRPr="000255BE">
          <w:rPr>
            <w:rFonts w:ascii="Times New Roman" w:hAnsi="Times New Roman" w:cs="Times New Roman"/>
            <w:color w:val="000000"/>
            <w:sz w:val="24"/>
            <w:szCs w:val="24"/>
          </w:rPr>
          <w:t xml:space="preserve"> только через стабилизатор; </w:t>
        </w:r>
      </w:ins>
    </w:p>
    <w:p w14:paraId="21DE8C6B" w14:textId="77777777" w:rsidR="000255BE" w:rsidRPr="000255BE" w:rsidDel="000255BE" w:rsidRDefault="000255BE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339" w:author="Степанова Любовь Борисовна" w:date="2024-10-02T15:09:00Z"/>
          <w:del w:id="4340" w:author="Зыков Олег Викторович" w:date="2024-10-17T13:33:00Z"/>
          <w:rFonts w:ascii="Times New Roman" w:hAnsi="Times New Roman" w:cs="Times New Roman"/>
          <w:color w:val="000000"/>
          <w:sz w:val="24"/>
          <w:szCs w:val="24"/>
        </w:rPr>
        <w:pPrChange w:id="4341" w:author="Зыков Олег Викторович" w:date="2024-10-17T13:32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</w:p>
    <w:p w14:paraId="5B83AF76" w14:textId="464D3686" w:rsidR="005D295A" w:rsidRDefault="005D295A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342" w:author="Зыков Олег Викторович" w:date="2024-10-17T13:33:00Z"/>
          <w:rFonts w:ascii="Times New Roman" w:hAnsi="Times New Roman" w:cs="Times New Roman"/>
          <w:color w:val="000000"/>
          <w:sz w:val="24"/>
          <w:szCs w:val="24"/>
        </w:rPr>
        <w:pPrChange w:id="4343" w:author="Зыков Олег Викторович" w:date="2024-10-17T13:33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ins w:id="4344" w:author="Степанова Любовь Борисовна" w:date="2024-10-02T15:09:00Z">
        <w:del w:id="4345" w:author="Зыков Олег Викторович" w:date="2024-10-17T13:33:00Z">
          <w:r w:rsidRPr="000255BE" w:rsidDel="000255BE">
            <w:rPr>
              <w:rFonts w:ascii="Times New Roman" w:hAnsi="Times New Roman" w:cs="Times New Roman"/>
              <w:color w:val="000000"/>
              <w:sz w:val="24"/>
              <w:szCs w:val="24"/>
            </w:rPr>
            <w:delText>•</w:delText>
          </w:r>
        </w:del>
        <w:r w:rsidRPr="000255BE">
          <w:rPr>
            <w:rFonts w:ascii="Times New Roman" w:hAnsi="Times New Roman" w:cs="Times New Roman"/>
            <w:color w:val="000000"/>
            <w:sz w:val="24"/>
            <w:szCs w:val="24"/>
          </w:rPr>
          <w:t xml:space="preserve">устанавливать электроприборы вблизи приборов отопления, в мебельную стенку, где они плохо охлаждается; </w:t>
        </w:r>
      </w:ins>
    </w:p>
    <w:p w14:paraId="1B317E23" w14:textId="77777777" w:rsidR="000255BE" w:rsidRPr="000255BE" w:rsidDel="000255BE" w:rsidRDefault="000255BE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346" w:author="Степанова Любовь Борисовна" w:date="2024-10-02T15:09:00Z"/>
          <w:del w:id="4347" w:author="Зыков Олег Викторович" w:date="2024-10-17T13:33:00Z"/>
          <w:rFonts w:ascii="Times New Roman" w:hAnsi="Times New Roman" w:cs="Times New Roman"/>
          <w:color w:val="000000"/>
          <w:sz w:val="24"/>
          <w:szCs w:val="24"/>
        </w:rPr>
        <w:pPrChange w:id="4348" w:author="Зыков Олег Викторович" w:date="2024-10-17T13:33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</w:p>
    <w:p w14:paraId="1C7B5EA0" w14:textId="0FDDD4BD" w:rsidR="005D295A" w:rsidRPr="000255BE" w:rsidRDefault="005D295A">
      <w:pPr>
        <w:numPr>
          <w:ilvl w:val="0"/>
          <w:numId w:val="53"/>
        </w:numPr>
        <w:spacing w:after="0"/>
        <w:ind w:left="0" w:firstLine="567"/>
        <w:contextualSpacing/>
        <w:jc w:val="both"/>
        <w:rPr>
          <w:ins w:id="4349" w:author="Степанова Любовь Борисовна" w:date="2024-10-02T15:09:00Z"/>
          <w:rFonts w:ascii="Times New Roman" w:hAnsi="Times New Roman" w:cs="Times New Roman"/>
          <w:color w:val="000000"/>
          <w:sz w:val="24"/>
          <w:szCs w:val="24"/>
        </w:rPr>
        <w:pPrChange w:id="4350" w:author="Зыков Олег Викторович" w:date="2024-10-17T13:33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ins w:id="4351" w:author="Степанова Любовь Борисовна" w:date="2024-10-02T15:09:00Z">
        <w:del w:id="4352" w:author="Зыков Олег Викторович" w:date="2024-10-17T13:33:00Z">
          <w:r w:rsidRPr="000255BE" w:rsidDel="000255BE">
            <w:rPr>
              <w:rFonts w:ascii="Times New Roman" w:hAnsi="Times New Roman" w:cs="Times New Roman"/>
              <w:color w:val="000000"/>
              <w:sz w:val="24"/>
              <w:szCs w:val="24"/>
            </w:rPr>
            <w:delText>•</w:delText>
          </w:r>
        </w:del>
        <w:r w:rsidRPr="000255BE">
          <w:rPr>
            <w:rFonts w:ascii="Times New Roman" w:hAnsi="Times New Roman" w:cs="Times New Roman"/>
            <w:color w:val="000000"/>
            <w:sz w:val="24"/>
            <w:szCs w:val="24"/>
          </w:rPr>
          <w:t xml:space="preserve">поручать ремонт электроприборов не специалистам;  </w:t>
        </w:r>
      </w:ins>
    </w:p>
    <w:p w14:paraId="1253FF03" w14:textId="4436E2A6" w:rsidR="005D295A" w:rsidRPr="000041A1" w:rsidDel="003D1B77" w:rsidRDefault="005D295A" w:rsidP="001F77A0">
      <w:pPr>
        <w:spacing w:after="0"/>
        <w:ind w:firstLine="567"/>
        <w:jc w:val="both"/>
        <w:rPr>
          <w:del w:id="4353" w:author="Степанова Любовь Борисовна" w:date="2024-10-02T15:18:00Z"/>
          <w:rFonts w:ascii="Times New Roman" w:hAnsi="Times New Roman" w:cs="Times New Roman"/>
          <w:sz w:val="24"/>
          <w:szCs w:val="24"/>
        </w:rPr>
      </w:pPr>
    </w:p>
    <w:p w14:paraId="30D2C8A3" w14:textId="2558A71A" w:rsidR="000041A1" w:rsidRPr="000041A1" w:rsidDel="005D295A" w:rsidRDefault="000041A1" w:rsidP="001F77A0">
      <w:pPr>
        <w:numPr>
          <w:ilvl w:val="0"/>
          <w:numId w:val="59"/>
        </w:numPr>
        <w:spacing w:after="0"/>
        <w:ind w:left="0" w:firstLine="567"/>
        <w:contextualSpacing/>
        <w:jc w:val="both"/>
        <w:rPr>
          <w:del w:id="4354" w:author="Степанова Любовь Борисовна" w:date="2024-10-02T15:11:00Z"/>
          <w:rFonts w:ascii="Times New Roman" w:hAnsi="Times New Roman" w:cs="Times New Roman"/>
          <w:sz w:val="24"/>
          <w:szCs w:val="24"/>
        </w:rPr>
      </w:pPr>
      <w:del w:id="4355" w:author="Степанова Любовь Борисовна" w:date="2024-10-02T15:11:00Z">
        <w:r w:rsidRPr="000041A1" w:rsidDel="005D295A">
          <w:rPr>
            <w:rFonts w:ascii="Times New Roman" w:hAnsi="Times New Roman" w:cs="Times New Roman"/>
            <w:sz w:val="24"/>
            <w:szCs w:val="24"/>
          </w:rPr>
          <w:delText>пользоваться самодельными электроприборами, неисправной электропроводкой, выключателями, розетками, заклеивать электропроводку;</w:delText>
        </w:r>
      </w:del>
    </w:p>
    <w:p w14:paraId="2167E17E" w14:textId="483A090D" w:rsidR="000041A1" w:rsidRPr="000041A1" w:rsidDel="005D295A" w:rsidRDefault="000041A1" w:rsidP="001F77A0">
      <w:pPr>
        <w:numPr>
          <w:ilvl w:val="0"/>
          <w:numId w:val="59"/>
        </w:numPr>
        <w:spacing w:after="0"/>
        <w:ind w:left="0" w:firstLine="567"/>
        <w:contextualSpacing/>
        <w:jc w:val="both"/>
        <w:rPr>
          <w:del w:id="4356" w:author="Степанова Любовь Борисовна" w:date="2024-10-02T15:11:00Z"/>
          <w:rFonts w:ascii="Times New Roman" w:hAnsi="Times New Roman" w:cs="Times New Roman"/>
          <w:sz w:val="24"/>
          <w:szCs w:val="24"/>
        </w:rPr>
      </w:pPr>
      <w:del w:id="4357" w:author="Степанова Любовь Борисовна" w:date="2024-10-02T15:11:00Z">
        <w:r w:rsidRPr="000041A1" w:rsidDel="005D295A">
          <w:rPr>
            <w:rFonts w:ascii="Times New Roman" w:hAnsi="Times New Roman" w:cs="Times New Roman"/>
            <w:sz w:val="24"/>
            <w:szCs w:val="24"/>
          </w:rPr>
          <w:delText>самовольно устанавливать электрооборудование;</w:delText>
        </w:r>
      </w:del>
    </w:p>
    <w:p w14:paraId="2942752B" w14:textId="77777777" w:rsidR="000041A1" w:rsidRPr="000041A1" w:rsidRDefault="000041A1" w:rsidP="001F77A0">
      <w:pPr>
        <w:numPr>
          <w:ilvl w:val="0"/>
          <w:numId w:val="59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оборачивать электролампы (электроприборы) бумагой, материей и вешать одежду на электропроводку;</w:t>
      </w:r>
    </w:p>
    <w:p w14:paraId="7595B6A7" w14:textId="77777777" w:rsidR="000041A1" w:rsidRPr="000041A1" w:rsidRDefault="000041A1" w:rsidP="001F77A0">
      <w:pPr>
        <w:numPr>
          <w:ilvl w:val="0"/>
          <w:numId w:val="59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пользоваться электроутюгами, электроплитками, электрочайниками и другими нагревательными приборами без подставок из негорючих материалов; </w:t>
      </w:r>
    </w:p>
    <w:p w14:paraId="0B8D222D" w14:textId="6D885B1E" w:rsidR="000041A1" w:rsidRDefault="000041A1" w:rsidP="001F77A0">
      <w:pPr>
        <w:numPr>
          <w:ilvl w:val="0"/>
          <w:numId w:val="59"/>
        </w:numPr>
        <w:spacing w:after="0"/>
        <w:ind w:left="0" w:firstLine="567"/>
        <w:contextualSpacing/>
        <w:jc w:val="both"/>
        <w:rPr>
          <w:ins w:id="4358" w:author="Степанова Любовь Борисовна" w:date="2024-10-02T15:53:00Z"/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оставлять без присмотра включенные электронагревательные приборы;</w:t>
      </w:r>
    </w:p>
    <w:p w14:paraId="231C6F3B" w14:textId="5E20CA48" w:rsidR="002B687D" w:rsidRDefault="002B687D" w:rsidP="001F77A0">
      <w:pPr>
        <w:numPr>
          <w:ilvl w:val="0"/>
          <w:numId w:val="59"/>
        </w:numPr>
        <w:spacing w:after="0"/>
        <w:ind w:left="0" w:firstLine="567"/>
        <w:contextualSpacing/>
        <w:jc w:val="both"/>
        <w:rPr>
          <w:ins w:id="4359" w:author="Степанова Любовь Борисовна" w:date="2024-10-02T16:49:00Z"/>
          <w:rFonts w:ascii="Times New Roman" w:hAnsi="Times New Roman" w:cs="Times New Roman"/>
          <w:sz w:val="24"/>
          <w:szCs w:val="24"/>
        </w:rPr>
      </w:pPr>
      <w:ins w:id="4360" w:author="Степанова Любовь Борисовна" w:date="2024-10-02T15:53:00Z">
        <w:r w:rsidRPr="004B58D7">
          <w:rPr>
            <w:rFonts w:ascii="Times New Roman" w:hAnsi="Times New Roman" w:cs="Times New Roman"/>
            <w:sz w:val="24"/>
            <w:szCs w:val="24"/>
          </w:rPr>
          <w:t xml:space="preserve">оставлять в доступных </w:t>
        </w:r>
        <w:r w:rsidRPr="002B687D">
          <w:rPr>
            <w:rFonts w:ascii="Times New Roman" w:hAnsi="Times New Roman" w:cs="Times New Roman"/>
            <w:sz w:val="24"/>
            <w:szCs w:val="24"/>
          </w:rPr>
          <w:t>детям местах</w:t>
        </w:r>
        <w:r w:rsidRPr="002B687D">
          <w:rPr>
            <w:rFonts w:ascii="Times New Roman" w:hAnsi="Times New Roman" w:cs="Times New Roman"/>
            <w:sz w:val="24"/>
            <w:szCs w:val="24"/>
            <w:rPrChange w:id="4361" w:author="Степанова Любовь Борисовна" w:date="2024-10-02T15:53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 xml:space="preserve"> спички, зажигалки и т</w:t>
        </w:r>
        <w:del w:id="4362" w:author="Зыков Олег Викторович" w:date="2024-10-17T13:33:00Z">
          <w:r w:rsidRPr="002B687D" w:rsidDel="000255BE">
            <w:rPr>
              <w:rFonts w:ascii="Times New Roman" w:hAnsi="Times New Roman" w:cs="Times New Roman"/>
              <w:sz w:val="24"/>
              <w:szCs w:val="24"/>
              <w:rPrChange w:id="4363" w:author="Степанова Любовь Борисовна" w:date="2024-10-02T15:53:00Z">
                <w:rPr>
                  <w:rFonts w:ascii="Times New Roman" w:hAnsi="Times New Roman" w:cs="Times New Roman"/>
                  <w:sz w:val="24"/>
                  <w:szCs w:val="24"/>
                  <w:highlight w:val="yellow"/>
                </w:rPr>
              </w:rPrChange>
            </w:rPr>
            <w:delText>.</w:delText>
          </w:r>
        </w:del>
      </w:ins>
      <w:ins w:id="4364" w:author="Зыков Олег Викторович" w:date="2024-10-17T13:33:00Z">
        <w:r w:rsidR="000255BE">
          <w:rPr>
            <w:rFonts w:ascii="Times New Roman" w:hAnsi="Times New Roman" w:cs="Times New Roman"/>
            <w:sz w:val="24"/>
            <w:szCs w:val="24"/>
          </w:rPr>
          <w:t>.</w:t>
        </w:r>
      </w:ins>
      <w:ins w:id="4365" w:author="Степанова Любовь Борисовна" w:date="2024-10-02T15:53:00Z">
        <w:del w:id="4366" w:author="Зыков Олег Викторович" w:date="2024-10-17T13:33:00Z">
          <w:r w:rsidRPr="002B687D" w:rsidDel="000255BE">
            <w:rPr>
              <w:rFonts w:ascii="Times New Roman" w:hAnsi="Times New Roman" w:cs="Times New Roman"/>
              <w:sz w:val="24"/>
              <w:szCs w:val="24"/>
              <w:rPrChange w:id="4367" w:author="Степанова Любовь Борисовна" w:date="2024-10-02T15:53:00Z">
                <w:rPr>
                  <w:rFonts w:ascii="Times New Roman" w:hAnsi="Times New Roman" w:cs="Times New Roman"/>
                  <w:sz w:val="24"/>
                  <w:szCs w:val="24"/>
                  <w:highlight w:val="yellow"/>
                </w:rPr>
              </w:rPrChange>
            </w:rPr>
            <w:delText xml:space="preserve"> </w:delText>
          </w:r>
        </w:del>
        <w:r w:rsidRPr="002B687D">
          <w:rPr>
            <w:rFonts w:ascii="Times New Roman" w:hAnsi="Times New Roman" w:cs="Times New Roman"/>
            <w:sz w:val="24"/>
            <w:szCs w:val="24"/>
            <w:rPrChange w:id="4368" w:author="Степанова Любовь Борисовна" w:date="2024-10-02T15:53:00Z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rPrChange>
          </w:rPr>
          <w:t>п.;</w:t>
        </w:r>
      </w:ins>
    </w:p>
    <w:p w14:paraId="24AFDF60" w14:textId="0427743B" w:rsidR="00D06BCF" w:rsidRPr="00D06BCF" w:rsidRDefault="00D06BCF">
      <w:pPr>
        <w:numPr>
          <w:ilvl w:val="0"/>
          <w:numId w:val="59"/>
        </w:numPr>
        <w:spacing w:after="0"/>
        <w:ind w:left="0" w:firstLine="567"/>
        <w:contextualSpacing/>
        <w:jc w:val="both"/>
        <w:rPr>
          <w:ins w:id="4369" w:author="Степанова Любовь Борисовна" w:date="2024-10-02T16:49:00Z"/>
          <w:rFonts w:ascii="Times New Roman" w:hAnsi="Times New Roman" w:cs="Times New Roman"/>
          <w:sz w:val="24"/>
          <w:szCs w:val="24"/>
          <w:rPrChange w:id="4370" w:author="Степанова Любовь Борисовна" w:date="2024-10-02T16:50:00Z">
            <w:rPr>
              <w:ins w:id="4371" w:author="Степанова Любовь Борисовна" w:date="2024-10-02T16:49:00Z"/>
              <w:rFonts w:ascii="Times New Roman" w:hAnsi="Times New Roman" w:cs="Times New Roman"/>
              <w:color w:val="000000"/>
              <w:sz w:val="24"/>
              <w:szCs w:val="24"/>
              <w:highlight w:val="yellow"/>
            </w:rPr>
          </w:rPrChange>
        </w:rPr>
        <w:pPrChange w:id="4372" w:author="Степанова Любовь Борисовна" w:date="2024-10-02T16:50:00Z">
          <w:pPr>
            <w:pStyle w:val="a7"/>
            <w:numPr>
              <w:numId w:val="59"/>
            </w:numPr>
            <w:autoSpaceDE w:val="0"/>
            <w:autoSpaceDN w:val="0"/>
            <w:adjustRightInd w:val="0"/>
            <w:spacing w:after="0" w:line="240" w:lineRule="auto"/>
            <w:ind w:left="1800" w:hanging="360"/>
            <w:jc w:val="both"/>
          </w:pPr>
        </w:pPrChange>
      </w:pPr>
      <w:ins w:id="4373" w:author="Степанова Любовь Борисовна" w:date="2024-10-02T16:49:00Z">
        <w:r w:rsidRPr="00D06BCF">
          <w:rPr>
            <w:rFonts w:ascii="Times New Roman" w:hAnsi="Times New Roman" w:cs="Times New Roman"/>
            <w:sz w:val="24"/>
            <w:szCs w:val="24"/>
            <w:rPrChange w:id="4374" w:author="Степанова Любовь Борисовна" w:date="2024-10-02T16:50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разводить огонь в МОП и на придомовой территории </w:t>
        </w:r>
        <w:commentRangeStart w:id="4375"/>
        <w:r w:rsidRPr="00D06BCF">
          <w:rPr>
            <w:rFonts w:ascii="Times New Roman" w:hAnsi="Times New Roman" w:cs="Times New Roman"/>
            <w:sz w:val="24"/>
            <w:szCs w:val="24"/>
            <w:rPrChange w:id="4376" w:author="Степанова Любовь Борисовна" w:date="2024-10-02T16:50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Комплекса</w:t>
        </w:r>
        <w:commentRangeEnd w:id="4375"/>
        <w:r w:rsidRPr="00D06BCF">
          <w:rPr>
            <w:rFonts w:ascii="Times New Roman" w:hAnsi="Times New Roman" w:cs="Times New Roman"/>
            <w:sz w:val="24"/>
            <w:szCs w:val="24"/>
            <w:rPrChange w:id="4377" w:author="Степанова Любовь Борисовна" w:date="2024-10-02T16:50:00Z">
              <w:rPr>
                <w:sz w:val="16"/>
                <w:szCs w:val="16"/>
                <w:highlight w:val="yellow"/>
              </w:rPr>
            </w:rPrChange>
          </w:rPr>
          <w:commentReference w:id="4375"/>
        </w:r>
        <w:r w:rsidRPr="00D06BCF">
          <w:rPr>
            <w:rFonts w:ascii="Times New Roman" w:hAnsi="Times New Roman" w:cs="Times New Roman"/>
            <w:sz w:val="24"/>
            <w:szCs w:val="24"/>
            <w:rPrChange w:id="4378" w:author="Степанова Любовь Борисовна" w:date="2024-10-02T16:50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>;</w:t>
        </w:r>
      </w:ins>
    </w:p>
    <w:p w14:paraId="4BFC91A4" w14:textId="6B512D44" w:rsidR="00D06BCF" w:rsidRPr="00D06BCF" w:rsidRDefault="00D06BCF">
      <w:pPr>
        <w:numPr>
          <w:ilvl w:val="0"/>
          <w:numId w:val="59"/>
        </w:numPr>
        <w:spacing w:after="0"/>
        <w:ind w:left="0" w:firstLine="567"/>
        <w:contextualSpacing/>
        <w:jc w:val="both"/>
        <w:rPr>
          <w:ins w:id="4379" w:author="Степанова Любовь Борисовна" w:date="2024-10-02T16:50:00Z"/>
          <w:rFonts w:ascii="Times New Roman" w:hAnsi="Times New Roman" w:cs="Times New Roman"/>
          <w:sz w:val="24"/>
          <w:szCs w:val="24"/>
          <w:rPrChange w:id="4380" w:author="Степанова Любовь Борисовна" w:date="2024-10-02T16:51:00Z">
            <w:rPr>
              <w:ins w:id="4381" w:author="Степанова Любовь Борисовна" w:date="2024-10-02T16:50:00Z"/>
              <w:rFonts w:ascii="Times New Roman" w:hAnsi="Times New Roman" w:cs="Times New Roman"/>
              <w:color w:val="000000"/>
              <w:sz w:val="24"/>
              <w:szCs w:val="24"/>
              <w:highlight w:val="yellow"/>
            </w:rPr>
          </w:rPrChange>
        </w:rPr>
        <w:pPrChange w:id="4382" w:author="Степанова Любовь Борисовна" w:date="2024-10-02T16:51:00Z">
          <w:pPr>
            <w:pStyle w:val="a7"/>
            <w:numPr>
              <w:numId w:val="59"/>
            </w:numPr>
            <w:autoSpaceDE w:val="0"/>
            <w:autoSpaceDN w:val="0"/>
            <w:adjustRightInd w:val="0"/>
            <w:spacing w:after="23" w:line="240" w:lineRule="auto"/>
            <w:ind w:left="1800" w:hanging="360"/>
            <w:jc w:val="both"/>
          </w:pPr>
        </w:pPrChange>
      </w:pPr>
      <w:ins w:id="4383" w:author="Степанова Любовь Борисовна" w:date="2024-10-02T16:50:00Z">
        <w:del w:id="4384" w:author="Зыков Олег Викторович" w:date="2024-10-17T13:33:00Z">
          <w:r w:rsidRPr="00D06BCF" w:rsidDel="000255BE">
            <w:rPr>
              <w:rFonts w:ascii="Times New Roman" w:hAnsi="Times New Roman" w:cs="Times New Roman"/>
              <w:sz w:val="24"/>
              <w:szCs w:val="24"/>
              <w:rPrChange w:id="4385" w:author="Степанова Любовь Борисовна" w:date="2024-10-02T16:51:00Z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yellow"/>
                </w:rPr>
              </w:rPrChange>
            </w:rPr>
            <w:delText>•</w:delText>
          </w:r>
        </w:del>
        <w:r w:rsidRPr="00D06BCF">
          <w:rPr>
            <w:rFonts w:ascii="Times New Roman" w:hAnsi="Times New Roman" w:cs="Times New Roman"/>
            <w:sz w:val="24"/>
            <w:szCs w:val="24"/>
            <w:rPrChange w:id="4386" w:author="Степанова Любовь Борисовна" w:date="2024-10-02T16:51:00Z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</w:rPrChange>
          </w:rPr>
          <w:t xml:space="preserve">выбрасывать мусора в лифтовые шахты и шахты дымоудаления; </w:t>
        </w:r>
      </w:ins>
    </w:p>
    <w:p w14:paraId="36563805" w14:textId="45BF5564" w:rsidR="00D06BCF" w:rsidRPr="004B58D7" w:rsidDel="00D06BCF" w:rsidRDefault="00D06BCF" w:rsidP="001F77A0">
      <w:pPr>
        <w:numPr>
          <w:ilvl w:val="0"/>
          <w:numId w:val="59"/>
        </w:numPr>
        <w:spacing w:after="0"/>
        <w:ind w:left="0" w:firstLine="567"/>
        <w:contextualSpacing/>
        <w:jc w:val="both"/>
        <w:rPr>
          <w:del w:id="4387" w:author="Степанова Любовь Борисовна" w:date="2024-10-02T16:58:00Z"/>
          <w:rFonts w:ascii="Times New Roman" w:hAnsi="Times New Roman" w:cs="Times New Roman"/>
          <w:sz w:val="24"/>
          <w:szCs w:val="24"/>
        </w:rPr>
      </w:pPr>
    </w:p>
    <w:p w14:paraId="4064D56A" w14:textId="732F7C36" w:rsidR="000041A1" w:rsidRPr="000041A1" w:rsidDel="003D1B77" w:rsidRDefault="000041A1">
      <w:pPr>
        <w:numPr>
          <w:ilvl w:val="0"/>
          <w:numId w:val="58"/>
        </w:numPr>
        <w:spacing w:after="0"/>
        <w:ind w:left="0" w:firstLine="567"/>
        <w:contextualSpacing/>
        <w:jc w:val="both"/>
        <w:rPr>
          <w:del w:id="4388" w:author="Степанова Любовь Борисовна" w:date="2024-10-02T15:18:00Z"/>
          <w:rFonts w:ascii="Times New Roman" w:hAnsi="Times New Roman" w:cs="Times New Roman"/>
          <w:sz w:val="24"/>
          <w:szCs w:val="24"/>
        </w:rPr>
        <w:pPrChange w:id="4389" w:author="Степанова Любовь Борисовна" w:date="2024-10-02T15:18:00Z">
          <w:pPr>
            <w:numPr>
              <w:numId w:val="59"/>
            </w:numPr>
            <w:spacing w:after="0"/>
            <w:ind w:left="1800" w:firstLine="567"/>
            <w:contextualSpacing/>
            <w:jc w:val="both"/>
          </w:pPr>
        </w:pPrChange>
      </w:pPr>
      <w:r w:rsidRPr="003D1B77">
        <w:rPr>
          <w:rFonts w:ascii="Times New Roman" w:hAnsi="Times New Roman" w:cs="Times New Roman"/>
          <w:sz w:val="24"/>
          <w:szCs w:val="24"/>
        </w:rPr>
        <w:t>снимать предусмотренные проектом двери эвакуационных выходов из поэтажных коридоров, холлов, фойе, тамбуров и лестничных клеток, другие двери, препятствующие</w:t>
      </w:r>
      <w:ins w:id="4390" w:author="Степанова Любовь Борисовна" w:date="2024-10-02T15:18:00Z">
        <w:r w:rsidR="003D1B77" w:rsidRPr="003D1B77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775C1EC4" w14:textId="77777777" w:rsidR="000041A1" w:rsidRPr="003D1B77" w:rsidRDefault="000041A1" w:rsidP="003D1B77">
      <w:pPr>
        <w:numPr>
          <w:ilvl w:val="0"/>
          <w:numId w:val="58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3D1B77">
        <w:rPr>
          <w:rFonts w:ascii="Times New Roman" w:hAnsi="Times New Roman" w:cs="Times New Roman"/>
          <w:sz w:val="24"/>
          <w:szCs w:val="24"/>
        </w:rPr>
        <w:t xml:space="preserve">распространению опасных факторов пожара на путях эвакуации; </w:t>
      </w:r>
    </w:p>
    <w:p w14:paraId="12486CC0" w14:textId="77777777" w:rsidR="003D1B77" w:rsidRDefault="000041A1" w:rsidP="001F77A0">
      <w:pPr>
        <w:numPr>
          <w:ilvl w:val="0"/>
          <w:numId w:val="58"/>
        </w:numPr>
        <w:spacing w:after="0"/>
        <w:ind w:left="0" w:firstLine="567"/>
        <w:contextualSpacing/>
        <w:jc w:val="both"/>
        <w:rPr>
          <w:ins w:id="4391" w:author="Степанова Любовь Борисовна" w:date="2024-10-02T15:18:00Z"/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производить изменения объемно-планировочных решений, в результате которых ухудшаются условия безопасной эвакуации людей, ограничивается доступ к огнетушителям, пожарным кранам и другим средствам пожарной безопасности или уменьшается зона действия автоматических систем противопожарной защиты (автоматической пожарной сигнализации, стационарной автоматической установки пожаротушения, системы дымоудаления, системы оповещения и управления эвакуацией); </w:t>
      </w:r>
    </w:p>
    <w:p w14:paraId="24154E8C" w14:textId="7FBD0A7D" w:rsidR="000041A1" w:rsidRPr="000041A1" w:rsidRDefault="000041A1" w:rsidP="001F77A0">
      <w:pPr>
        <w:numPr>
          <w:ilvl w:val="0"/>
          <w:numId w:val="58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del w:id="4392" w:author="Зыков Олег Викторович" w:date="2024-10-17T13:33:00Z">
        <w:r w:rsidRPr="000041A1" w:rsidDel="000255BE">
          <w:rPr>
            <w:rFonts w:ascii="Times New Roman" w:hAnsi="Times New Roman" w:cs="Times New Roman"/>
            <w:sz w:val="24"/>
            <w:szCs w:val="24"/>
          </w:rPr>
          <w:delText>•</w:delText>
        </w:r>
      </w:del>
      <w:del w:id="4393" w:author="Степанова Любовь Борисовна" w:date="2024-10-02T15:19:00Z">
        <w:r w:rsidRPr="000041A1" w:rsidDel="003D1B77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загромождать мебелью, оборудованием и другими предметами двери, лестничные клетки</w:t>
      </w:r>
      <w:del w:id="4394" w:author="Степанова Любовь Борисовна" w:date="2024-10-02T15:19:00Z">
        <w:r w:rsidRPr="000041A1" w:rsidDel="003D1B77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 и выходы на наружные эвакуационные лестницы;</w:t>
      </w:r>
    </w:p>
    <w:p w14:paraId="607328C0" w14:textId="77777777" w:rsidR="000041A1" w:rsidRPr="000041A1" w:rsidRDefault="000041A1" w:rsidP="001F77A0">
      <w:pPr>
        <w:numPr>
          <w:ilvl w:val="1"/>
          <w:numId w:val="60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проводить уборку помещений и зон общего пользования с применением бензина, керосина и других легковоспламеняющихся и горючих жидкостей;</w:t>
      </w:r>
    </w:p>
    <w:p w14:paraId="3CEF2A10" w14:textId="3CFCA6D6" w:rsidR="000041A1" w:rsidRDefault="000041A1" w:rsidP="001F77A0">
      <w:pPr>
        <w:numPr>
          <w:ilvl w:val="1"/>
          <w:numId w:val="60"/>
        </w:numPr>
        <w:spacing w:after="0"/>
        <w:ind w:left="0" w:firstLine="567"/>
        <w:contextualSpacing/>
        <w:jc w:val="both"/>
        <w:rPr>
          <w:ins w:id="4395" w:author="Степанова Любовь Борисовна" w:date="2024-10-02T15:49:00Z"/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устанавливать дополнительные двери или изменять направление открывания дверей (в отступлении от проекта).</w:t>
      </w:r>
    </w:p>
    <w:p w14:paraId="43993E60" w14:textId="37B99F6C" w:rsidR="002B687D" w:rsidRDefault="002B687D" w:rsidP="002B687D">
      <w:pPr>
        <w:spacing w:after="0"/>
        <w:contextualSpacing/>
        <w:jc w:val="both"/>
        <w:rPr>
          <w:ins w:id="4396" w:author="Степанова Любовь Борисовна" w:date="2024-10-02T15:49:00Z"/>
          <w:rFonts w:ascii="Times New Roman" w:hAnsi="Times New Roman" w:cs="Times New Roman"/>
          <w:sz w:val="24"/>
          <w:szCs w:val="24"/>
        </w:rPr>
      </w:pPr>
    </w:p>
    <w:p w14:paraId="2522926D" w14:textId="27989BD2" w:rsidR="002B687D" w:rsidRPr="000041A1" w:rsidRDefault="001E1CFD" w:rsidP="002B687D">
      <w:pPr>
        <w:spacing w:after="0"/>
        <w:ind w:firstLine="567"/>
        <w:jc w:val="both"/>
        <w:rPr>
          <w:ins w:id="4397" w:author="Степанова Любовь Борисовна" w:date="2024-10-02T15:49:00Z"/>
          <w:rFonts w:ascii="Times New Roman" w:hAnsi="Times New Roman" w:cs="Times New Roman"/>
          <w:sz w:val="24"/>
          <w:szCs w:val="24"/>
        </w:rPr>
      </w:pPr>
      <w:ins w:id="4398" w:author="Степанова Любовь Борисовна" w:date="2024-10-30T18:17:00Z">
        <w:r>
          <w:rPr>
            <w:rFonts w:ascii="Times New Roman" w:hAnsi="Times New Roman" w:cs="Times New Roman"/>
            <w:sz w:val="24"/>
            <w:szCs w:val="24"/>
          </w:rPr>
          <w:t>15</w:t>
        </w:r>
      </w:ins>
      <w:ins w:id="4399" w:author="Степанова Любовь Борисовна" w:date="2024-10-02T16:56:00Z">
        <w:r w:rsidR="00D06BCF">
          <w:rPr>
            <w:rFonts w:ascii="Times New Roman" w:hAnsi="Times New Roman" w:cs="Times New Roman"/>
            <w:sz w:val="24"/>
            <w:szCs w:val="24"/>
          </w:rPr>
          <w:t>.4.</w:t>
        </w:r>
      </w:ins>
      <w:ins w:id="4400" w:author="Зыков Олег Викторович" w:date="2024-10-17T13:33:00Z">
        <w:r w:rsidR="000255BE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4401" w:author="Степанова Любовь Борисовна" w:date="2024-10-02T15:49:00Z">
        <w:r w:rsidR="002B687D" w:rsidRPr="000041A1">
          <w:rPr>
            <w:rFonts w:ascii="Times New Roman" w:hAnsi="Times New Roman" w:cs="Times New Roman"/>
            <w:sz w:val="24"/>
            <w:szCs w:val="24"/>
          </w:rPr>
          <w:t xml:space="preserve">При возникновении пожара </w:t>
        </w:r>
      </w:ins>
      <w:ins w:id="4402" w:author="Зыков Олег Викторович" w:date="2024-10-17T13:34:00Z">
        <w:r w:rsidR="000255BE">
          <w:rPr>
            <w:rFonts w:ascii="Times New Roman" w:hAnsi="Times New Roman" w:cs="Times New Roman"/>
            <w:sz w:val="24"/>
            <w:szCs w:val="24"/>
          </w:rPr>
          <w:t>С</w:t>
        </w:r>
      </w:ins>
      <w:ins w:id="4403" w:author="Степанова Любовь Борисовна" w:date="2024-10-02T15:49:00Z">
        <w:del w:id="4404" w:author="Зыков Олег Викторович" w:date="2024-10-17T13:34:00Z">
          <w:r w:rsidR="002B687D" w:rsidRPr="000041A1" w:rsidDel="000255BE">
            <w:rPr>
              <w:rFonts w:ascii="Times New Roman" w:hAnsi="Times New Roman" w:cs="Times New Roman"/>
              <w:sz w:val="24"/>
              <w:szCs w:val="24"/>
            </w:rPr>
            <w:delText>с</w:delText>
          </w:r>
        </w:del>
        <w:r w:rsidR="002B687D" w:rsidRPr="000041A1">
          <w:rPr>
            <w:rFonts w:ascii="Times New Roman" w:hAnsi="Times New Roman" w:cs="Times New Roman"/>
            <w:sz w:val="24"/>
            <w:szCs w:val="24"/>
          </w:rPr>
          <w:t>обственники и иные пользователи помещений обязаны:</w:t>
        </w:r>
      </w:ins>
    </w:p>
    <w:p w14:paraId="3A581DCA" w14:textId="0D33149F" w:rsidR="002B687D" w:rsidRPr="006C1566" w:rsidRDefault="002B687D" w:rsidP="002B687D">
      <w:pPr>
        <w:numPr>
          <w:ilvl w:val="0"/>
          <w:numId w:val="2"/>
        </w:numPr>
        <w:spacing w:after="0"/>
        <w:ind w:left="0" w:firstLine="567"/>
        <w:contextualSpacing/>
        <w:jc w:val="both"/>
        <w:rPr>
          <w:ins w:id="4405" w:author="Степанова Любовь Борисовна" w:date="2024-10-02T15:49:00Z"/>
          <w:rFonts w:ascii="Times New Roman" w:hAnsi="Times New Roman" w:cs="Times New Roman"/>
          <w:sz w:val="24"/>
          <w:szCs w:val="24"/>
        </w:rPr>
      </w:pPr>
      <w:ins w:id="4406" w:author="Степанова Любовь Борисовна" w:date="2024-10-02T15:49:00Z">
        <w:r w:rsidRPr="00AE43D8">
          <w:rPr>
            <w:rFonts w:ascii="Times New Roman" w:hAnsi="Times New Roman" w:cs="Times New Roman"/>
            <w:sz w:val="24"/>
            <w:szCs w:val="24"/>
          </w:rPr>
          <w:t xml:space="preserve">немедленно уведомить пожарную службу, единый контактный центр управляющей </w:t>
        </w:r>
        <w:del w:id="4407" w:author="Зыков Олег Викторович" w:date="2024-10-17T15:06:00Z">
          <w:r w:rsidRPr="00AE43D8" w:rsidDel="002D4550">
            <w:rPr>
              <w:rFonts w:ascii="Times New Roman" w:hAnsi="Times New Roman" w:cs="Times New Roman"/>
              <w:sz w:val="24"/>
              <w:szCs w:val="24"/>
            </w:rPr>
            <w:delText>компании</w:delText>
          </w:r>
        </w:del>
      </w:ins>
      <w:ins w:id="4408" w:author="Зыков Олег Викторович" w:date="2024-10-17T15:06:00Z">
        <w:r w:rsidR="002D4550">
          <w:rPr>
            <w:rFonts w:ascii="Times New Roman" w:hAnsi="Times New Roman" w:cs="Times New Roman"/>
            <w:sz w:val="24"/>
            <w:szCs w:val="24"/>
          </w:rPr>
          <w:t>организации</w:t>
        </w:r>
      </w:ins>
      <w:ins w:id="4409" w:author="Степанова Любовь Борисовна" w:date="2024-10-02T15:49:00Z">
        <w:r w:rsidRPr="00AE43D8">
          <w:rPr>
            <w:rFonts w:ascii="Times New Roman" w:hAnsi="Times New Roman" w:cs="Times New Roman"/>
            <w:sz w:val="24"/>
            <w:szCs w:val="24"/>
          </w:rPr>
          <w:t xml:space="preserve">, дежурных сотрудников охраны, </w:t>
        </w:r>
        <w:r w:rsidRPr="006C1566">
          <w:rPr>
            <w:rFonts w:ascii="Times New Roman" w:hAnsi="Times New Roman" w:cs="Times New Roman"/>
            <w:sz w:val="24"/>
            <w:szCs w:val="24"/>
          </w:rPr>
          <w:t>указав место пожара (этаж, номер помещения), что горит, свою фамилию, есть ли угроза для жизни людей, и приступить к тушению пожара имеющимися средствами пожаротушения;</w:t>
        </w:r>
      </w:ins>
    </w:p>
    <w:p w14:paraId="617B9F14" w14:textId="77777777" w:rsidR="002B687D" w:rsidRPr="000041A1" w:rsidRDefault="002B687D" w:rsidP="002B687D">
      <w:pPr>
        <w:numPr>
          <w:ilvl w:val="0"/>
          <w:numId w:val="2"/>
        </w:numPr>
        <w:spacing w:after="0"/>
        <w:ind w:left="0" w:firstLine="567"/>
        <w:contextualSpacing/>
        <w:jc w:val="both"/>
        <w:rPr>
          <w:ins w:id="4410" w:author="Степанова Любовь Борисовна" w:date="2024-10-02T15:49:00Z"/>
          <w:rFonts w:ascii="Times New Roman" w:hAnsi="Times New Roman" w:cs="Times New Roman"/>
          <w:sz w:val="24"/>
          <w:szCs w:val="24"/>
        </w:rPr>
      </w:pPr>
      <w:ins w:id="4411" w:author="Степанова Любовь Борисовна" w:date="2024-10-02T15:49:00Z">
        <w:r w:rsidRPr="000041A1">
          <w:rPr>
            <w:rFonts w:ascii="Times New Roman" w:hAnsi="Times New Roman" w:cs="Times New Roman"/>
            <w:sz w:val="24"/>
            <w:szCs w:val="24"/>
          </w:rPr>
          <w:t>до прибытия пожарной службы принять посильные меры по спасению людей, имущества и тушению пожара;</w:t>
        </w:r>
      </w:ins>
    </w:p>
    <w:p w14:paraId="5E92B428" w14:textId="25DA9268" w:rsidR="002B687D" w:rsidRPr="000041A1" w:rsidRDefault="002B687D" w:rsidP="002B687D">
      <w:pPr>
        <w:numPr>
          <w:ilvl w:val="0"/>
          <w:numId w:val="2"/>
        </w:numPr>
        <w:spacing w:after="0"/>
        <w:ind w:left="0" w:firstLine="567"/>
        <w:contextualSpacing/>
        <w:jc w:val="both"/>
        <w:rPr>
          <w:ins w:id="4412" w:author="Степанова Любовь Борисовна" w:date="2024-10-02T15:49:00Z"/>
          <w:rFonts w:ascii="Times New Roman" w:hAnsi="Times New Roman" w:cs="Times New Roman"/>
          <w:sz w:val="24"/>
          <w:szCs w:val="24"/>
        </w:rPr>
      </w:pPr>
      <w:ins w:id="4413" w:author="Степанова Любовь Борисовна" w:date="2024-10-02T15:49:00Z">
        <w:r w:rsidRPr="000041A1">
          <w:rPr>
            <w:rFonts w:ascii="Times New Roman" w:hAnsi="Times New Roman" w:cs="Times New Roman"/>
            <w:sz w:val="24"/>
            <w:szCs w:val="24"/>
          </w:rPr>
          <w:t>при пожаре нельзя пользоваться лифтами. Необходимо воспользоваться только эвакуационными лестницами</w:t>
        </w:r>
      </w:ins>
      <w:ins w:id="4414" w:author="Степанова Любовь Борисовна" w:date="2024-10-30T18:17:00Z">
        <w:r w:rsidR="001E1CFD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2815D43C" w14:textId="1E98256C" w:rsidR="005D295A" w:rsidRPr="002B687D" w:rsidRDefault="005D295A" w:rsidP="005D295A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ins w:id="4415" w:author="Степанова Любовь Борисовна" w:date="2024-10-02T15:02:00Z"/>
          <w:rFonts w:ascii="Times New Roman" w:hAnsi="Times New Roman" w:cs="Times New Roman"/>
          <w:color w:val="000000"/>
          <w:sz w:val="24"/>
          <w:szCs w:val="24"/>
          <w:highlight w:val="yellow"/>
          <w:rPrChange w:id="4416" w:author="Степанова Любовь Борисовна" w:date="2024-10-02T15:44:00Z">
            <w:rPr>
              <w:ins w:id="4417" w:author="Степанова Любовь Борисовна" w:date="2024-10-02T15:02:00Z"/>
              <w:rFonts w:ascii="Times New Roman" w:hAnsi="Times New Roman" w:cs="Times New Roman"/>
              <w:color w:val="000000"/>
              <w:sz w:val="24"/>
              <w:szCs w:val="24"/>
            </w:rPr>
          </w:rPrChange>
        </w:rPr>
      </w:pPr>
    </w:p>
    <w:p w14:paraId="69936F68" w14:textId="215DC848" w:rsidR="005D295A" w:rsidDel="00AE43D8" w:rsidRDefault="005D295A" w:rsidP="001F77A0">
      <w:pPr>
        <w:autoSpaceDE w:val="0"/>
        <w:autoSpaceDN w:val="0"/>
        <w:adjustRightInd w:val="0"/>
        <w:spacing w:after="0" w:line="240" w:lineRule="auto"/>
        <w:ind w:firstLine="567"/>
        <w:jc w:val="center"/>
        <w:rPr>
          <w:del w:id="4418" w:author="Степанова Любовь Борисовна" w:date="2024-10-02T15:24:00Z"/>
          <w:rFonts w:ascii="Times New Roman" w:hAnsi="Times New Roman" w:cs="Times New Roman"/>
          <w:color w:val="000000"/>
          <w:sz w:val="24"/>
          <w:szCs w:val="24"/>
        </w:rPr>
      </w:pPr>
    </w:p>
    <w:p w14:paraId="0012503F" w14:textId="77777777" w:rsidR="000041A1" w:rsidRPr="000041A1" w:rsidRDefault="000041A1" w:rsidP="001F77A0">
      <w:pPr>
        <w:autoSpaceDE w:val="0"/>
        <w:autoSpaceDN w:val="0"/>
        <w:adjustRightInd w:val="0"/>
        <w:spacing w:after="0" w:line="240" w:lineRule="auto"/>
        <w:ind w:firstLine="567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7CA9FF94" w14:textId="6CA40775" w:rsidR="000041A1" w:rsidRPr="000041A1" w:rsidRDefault="001E1CFD" w:rsidP="006B2FA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4419" w:author="Степанова Любовь Борисовна" w:date="2024-10-30T18:17:00Z">
        <w:r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16</w:t>
        </w:r>
      </w:ins>
      <w:del w:id="4420" w:author="Степанова Любовь Борисовна" w:date="2024-10-30T18:17:00Z">
        <w:r w:rsidR="000041A1" w:rsidRPr="000041A1" w:rsidDel="001E1CFD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21</w:delText>
        </w:r>
      </w:del>
      <w:r w:rsidR="000041A1"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>. ДЕЙСТВИЯ В АВАРИЙНЫХ, ЧРЕЗВЫЧАЙНЫХ И ЭКСТРЕМАЛЬНЫХ</w:t>
      </w:r>
      <w:r w:rsidR="0008023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0041A1"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>СИТУАЦИЯХ</w:t>
      </w:r>
    </w:p>
    <w:p w14:paraId="20BED29E" w14:textId="77777777" w:rsidR="000041A1" w:rsidRPr="000041A1" w:rsidRDefault="000041A1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3A2C8FF" w14:textId="6F8C654F" w:rsidR="000041A1" w:rsidRPr="000041A1" w:rsidRDefault="001E1CFD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4421" w:author="Степанова Любовь Борисовна" w:date="2024-10-30T18:17:00Z">
        <w:r>
          <w:rPr>
            <w:rFonts w:ascii="Times New Roman" w:hAnsi="Times New Roman" w:cs="Times New Roman"/>
            <w:color w:val="000000"/>
            <w:sz w:val="24"/>
            <w:szCs w:val="24"/>
          </w:rPr>
          <w:t>16</w:t>
        </w:r>
      </w:ins>
      <w:commentRangeStart w:id="4422"/>
      <w:del w:id="4423" w:author="Степанова Любовь Борисовна" w:date="2024-10-30T18:17:00Z">
        <w:r w:rsidR="00402321" w:rsidDel="001E1CFD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.1. К аварийным ситуациям относятся такие неисправности, повреждения или разрушения инженерного оборудования или конструктивных элементов дома, которые влекут за собой нанесение ущерба помещению Собственника/Пользователя или Общему имуществу (течи труб, неисправности систем подачи электричества в квартирах, отказы в работе оборудования и систем лифтов и т.д. и т.п.). </w:t>
      </w:r>
    </w:p>
    <w:p w14:paraId="2705B10F" w14:textId="153B980D" w:rsidR="000041A1" w:rsidRPr="000041A1" w:rsidRDefault="001E1CFD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4424" w:author="Степанова Любовь Борисовна" w:date="2024-10-30T18:18:00Z">
        <w:r>
          <w:rPr>
            <w:rFonts w:ascii="Times New Roman" w:hAnsi="Times New Roman" w:cs="Times New Roman"/>
            <w:color w:val="000000"/>
            <w:sz w:val="24"/>
            <w:szCs w:val="24"/>
          </w:rPr>
          <w:lastRenderedPageBreak/>
          <w:t>16</w:t>
        </w:r>
      </w:ins>
      <w:del w:id="4425" w:author="Степанова Любовь Борисовна" w:date="2024-10-30T18:18:00Z">
        <w:r w:rsidR="00166DDC" w:rsidDel="001E1CFD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.2. При обнаружении неисправности инженерного оборудования в помещении Собственника/Пользователя или помещениях общего пользования Собственник</w:t>
      </w:r>
      <w:ins w:id="4426" w:author="Степанова Любовь Борисовна" w:date="2024-10-30T18:26:00Z"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у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/Пользовател</w:t>
      </w:r>
      <w:ins w:id="4427" w:author="Степанова Любовь Борисовна" w:date="2024-10-30T18:26:00Z"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ю необходимо</w:t>
        </w:r>
      </w:ins>
      <w:del w:id="4428" w:author="Степанова Любовь Борисовна" w:date="2024-10-30T18:26:00Z"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ь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</w:p>
    <w:p w14:paraId="20665ECC" w14:textId="413C9FE9" w:rsidR="000041A1" w:rsidRPr="00AC5BA4" w:rsidRDefault="000041A1" w:rsidP="00AC5BA4">
      <w:pPr>
        <w:pStyle w:val="a7"/>
        <w:numPr>
          <w:ilvl w:val="0"/>
          <w:numId w:val="2"/>
        </w:numPr>
        <w:autoSpaceDE w:val="0"/>
        <w:autoSpaceDN w:val="0"/>
        <w:adjustRightInd w:val="0"/>
        <w:spacing w:after="23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rPrChange w:id="4429" w:author="Степанова Любовь Борисовна" w:date="2024-10-30T18:24:00Z">
            <w:rPr/>
          </w:rPrChange>
        </w:rPr>
        <w:pPrChange w:id="4430" w:author="Степанова Любовь Борисовна" w:date="2024-10-30T18:24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del w:id="4431" w:author="Степанова Любовь Борисовна" w:date="2024-10-30T18:24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432" w:author="Степанова Любовь Борисовна" w:date="2024-10-30T18:24:00Z">
              <w:rPr/>
            </w:rPrChange>
          </w:rPr>
          <w:delText xml:space="preserve">• </w:delText>
        </w:r>
      </w:del>
      <w:ins w:id="4433" w:author="Степанова Любовь Борисовна" w:date="2024-10-30T18:20:00Z">
        <w:r w:rsidR="001E1CFD" w:rsidRPr="00AC5BA4">
          <w:rPr>
            <w:rFonts w:ascii="Times New Roman" w:hAnsi="Times New Roman" w:cs="Times New Roman"/>
            <w:color w:val="000000"/>
            <w:sz w:val="24"/>
            <w:szCs w:val="24"/>
            <w:rPrChange w:id="4434" w:author="Степанова Любовь Борисовна" w:date="2024-10-30T18:24:00Z">
              <w:rPr/>
            </w:rPrChange>
          </w:rPr>
          <w:t>оперативно</w:t>
        </w:r>
      </w:ins>
      <w:del w:id="4435" w:author="Степанова Любовь Борисовна" w:date="2024-10-30T18:20:00Z">
        <w:r w:rsidRPr="00AC5BA4" w:rsidDel="001E1CFD">
          <w:rPr>
            <w:rFonts w:ascii="Times New Roman" w:hAnsi="Times New Roman" w:cs="Times New Roman"/>
            <w:color w:val="000000"/>
            <w:sz w:val="24"/>
            <w:szCs w:val="24"/>
            <w:rPrChange w:id="4436" w:author="Степанова Любовь Борисовна" w:date="2024-10-30T18:24:00Z">
              <w:rPr/>
            </w:rPrChange>
          </w:rPr>
          <w:delText xml:space="preserve">немедленно </w:delText>
        </w:r>
      </w:del>
      <w:del w:id="4437" w:author="Степанова Любовь Борисовна" w:date="2024-10-30T18:19:00Z">
        <w:r w:rsidRPr="00AC5BA4" w:rsidDel="001E1CFD">
          <w:rPr>
            <w:rFonts w:ascii="Times New Roman" w:hAnsi="Times New Roman" w:cs="Times New Roman"/>
            <w:color w:val="000000"/>
            <w:sz w:val="24"/>
            <w:szCs w:val="24"/>
            <w:rPrChange w:id="4438" w:author="Степанова Любовь Борисовна" w:date="2024-10-30T18:24:00Z">
              <w:rPr/>
            </w:rPrChange>
          </w:rPr>
          <w:delText>должен</w:delText>
        </w:r>
      </w:del>
      <w:r w:rsidRPr="00AC5BA4">
        <w:rPr>
          <w:rFonts w:ascii="Times New Roman" w:hAnsi="Times New Roman" w:cs="Times New Roman"/>
          <w:color w:val="000000"/>
          <w:sz w:val="24"/>
          <w:szCs w:val="24"/>
          <w:rPrChange w:id="4439" w:author="Степанова Любовь Борисовна" w:date="2024-10-30T18:24:00Z">
            <w:rPr/>
          </w:rPrChange>
        </w:rPr>
        <w:t xml:space="preserve"> сообщить информацию об аварии в </w:t>
      </w:r>
      <w:del w:id="4440" w:author="Зыков Олег Викторович" w:date="2024-10-17T13:34:00Z">
        <w:r w:rsidRPr="00AC5BA4" w:rsidDel="000255BE">
          <w:rPr>
            <w:rFonts w:ascii="Times New Roman" w:hAnsi="Times New Roman" w:cs="Times New Roman"/>
            <w:color w:val="000000"/>
            <w:sz w:val="24"/>
            <w:szCs w:val="24"/>
            <w:rPrChange w:id="4441" w:author="Степанова Любовь Борисовна" w:date="2024-10-30T18:24:00Z">
              <w:rPr/>
            </w:rPrChange>
          </w:rPr>
          <w:delText xml:space="preserve">УК </w:delText>
        </w:r>
      </w:del>
      <w:ins w:id="4442" w:author="Зыков Олег Викторович" w:date="2024-10-17T13:34:00Z">
        <w:r w:rsidR="000255BE" w:rsidRPr="00AC5BA4">
          <w:rPr>
            <w:rFonts w:ascii="Times New Roman" w:hAnsi="Times New Roman" w:cs="Times New Roman"/>
            <w:color w:val="000000"/>
            <w:sz w:val="24"/>
            <w:szCs w:val="24"/>
            <w:rPrChange w:id="4443" w:author="Степанова Любовь Борисовна" w:date="2024-10-30T18:24:00Z">
              <w:rPr/>
            </w:rPrChange>
          </w:rPr>
          <w:t xml:space="preserve">Управляющую организацию </w:t>
        </w:r>
      </w:ins>
      <w:r w:rsidRPr="00AC5BA4">
        <w:rPr>
          <w:rFonts w:ascii="Times New Roman" w:hAnsi="Times New Roman" w:cs="Times New Roman"/>
          <w:color w:val="000000"/>
          <w:sz w:val="24"/>
          <w:szCs w:val="24"/>
          <w:rPrChange w:id="4444" w:author="Степанова Любовь Борисовна" w:date="2024-10-30T18:24:00Z">
            <w:rPr/>
          </w:rPrChange>
        </w:rPr>
        <w:t xml:space="preserve">по телефону (800) 2345500 (диспетчер); </w:t>
      </w:r>
    </w:p>
    <w:p w14:paraId="124F837E" w14:textId="63F47C1D" w:rsidR="000041A1" w:rsidRPr="00AC5BA4" w:rsidRDefault="000041A1" w:rsidP="00AC5BA4">
      <w:pPr>
        <w:pStyle w:val="a7"/>
        <w:numPr>
          <w:ilvl w:val="0"/>
          <w:numId w:val="2"/>
        </w:numPr>
        <w:autoSpaceDE w:val="0"/>
        <w:autoSpaceDN w:val="0"/>
        <w:adjustRightInd w:val="0"/>
        <w:spacing w:after="23" w:line="240" w:lineRule="auto"/>
        <w:jc w:val="both"/>
        <w:rPr>
          <w:ins w:id="4445" w:author="Степанова Любовь Борисовна" w:date="2024-10-30T18:24:00Z"/>
          <w:rFonts w:ascii="Times New Roman" w:hAnsi="Times New Roman" w:cs="Times New Roman"/>
          <w:color w:val="000000"/>
          <w:sz w:val="24"/>
          <w:szCs w:val="24"/>
          <w:rPrChange w:id="4446" w:author="Степанова Любовь Борисовна" w:date="2024-10-30T18:24:00Z">
            <w:rPr>
              <w:ins w:id="4447" w:author="Степанова Любовь Борисовна" w:date="2024-10-30T18:24:00Z"/>
            </w:rPr>
          </w:rPrChange>
        </w:rPr>
        <w:pPrChange w:id="4448" w:author="Степанова Любовь Борисовна" w:date="2024-10-30T18:24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del w:id="4449" w:author="Степанова Любовь Борисовна" w:date="2024-10-30T18:24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450" w:author="Степанова Любовь Борисовна" w:date="2024-10-30T18:24:00Z">
              <w:rPr/>
            </w:rPrChange>
          </w:rPr>
          <w:delText xml:space="preserve">• </w:delText>
        </w:r>
      </w:del>
      <w:r w:rsidRPr="00AC5BA4">
        <w:rPr>
          <w:rFonts w:ascii="Times New Roman" w:hAnsi="Times New Roman" w:cs="Times New Roman"/>
          <w:color w:val="000000"/>
          <w:sz w:val="24"/>
          <w:szCs w:val="24"/>
          <w:rPrChange w:id="4451" w:author="Степанова Любовь Борисовна" w:date="2024-10-30T18:24:00Z">
            <w:rPr/>
          </w:rPrChange>
        </w:rPr>
        <w:t xml:space="preserve">привлечь на помощь других Собственников/Пользователей помещений, соседей; </w:t>
      </w:r>
    </w:p>
    <w:p w14:paraId="5DF97131" w14:textId="01228B9C" w:rsidR="00AC5BA4" w:rsidRPr="000041A1" w:rsidDel="00AC5BA4" w:rsidRDefault="00AC5BA4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452" w:author="Степанова Любовь Борисовна" w:date="2024-10-30T18:26:00Z"/>
          <w:rFonts w:ascii="Times New Roman" w:hAnsi="Times New Roman" w:cs="Times New Roman"/>
          <w:color w:val="000000"/>
          <w:sz w:val="24"/>
          <w:szCs w:val="24"/>
        </w:rPr>
      </w:pPr>
    </w:p>
    <w:p w14:paraId="0F7421EA" w14:textId="63C291CD" w:rsidR="000041A1" w:rsidRPr="00AC5BA4" w:rsidRDefault="000041A1" w:rsidP="00AC5BA4">
      <w:pPr>
        <w:pStyle w:val="a7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ins w:id="4453" w:author="Степанова Любовь Борисовна" w:date="2024-10-30T18:24:00Z"/>
          <w:rFonts w:ascii="Times New Roman" w:hAnsi="Times New Roman" w:cs="Times New Roman"/>
          <w:color w:val="000000"/>
          <w:sz w:val="24"/>
          <w:szCs w:val="24"/>
          <w:rPrChange w:id="4454" w:author="Степанова Любовь Борисовна" w:date="2024-10-30T18:24:00Z">
            <w:rPr>
              <w:ins w:id="4455" w:author="Степанова Любовь Борисовна" w:date="2024-10-30T18:24:00Z"/>
            </w:rPr>
          </w:rPrChange>
        </w:rPr>
        <w:pPrChange w:id="4456" w:author="Степанова Любовь Борисовна" w:date="2024-10-30T18:24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del w:id="4457" w:author="Степанова Любовь Борисовна" w:date="2024-10-30T18:24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458" w:author="Степанова Любовь Борисовна" w:date="2024-10-30T18:24:00Z">
              <w:rPr/>
            </w:rPrChange>
          </w:rPr>
          <w:delText xml:space="preserve">• </w:delText>
        </w:r>
      </w:del>
      <w:r w:rsidRPr="00AC5BA4">
        <w:rPr>
          <w:rFonts w:ascii="Times New Roman" w:hAnsi="Times New Roman" w:cs="Times New Roman"/>
          <w:color w:val="000000"/>
          <w:sz w:val="24"/>
          <w:szCs w:val="24"/>
          <w:rPrChange w:id="4459" w:author="Степанова Любовь Борисовна" w:date="2024-10-30T18:24:00Z">
            <w:rPr/>
          </w:rPrChange>
        </w:rPr>
        <w:t>по возможности, принять меры по ограничению ущерба, который может вызвать повреждение - устранению аварийной ситуации, ее распространению, распространению ее последствий</w:t>
      </w:r>
      <w:ins w:id="4460" w:author="Степанова Любовь Борисовна" w:date="2024-10-30T18:22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461" w:author="Степанова Любовь Борисовна" w:date="2024-10-30T18:24:00Z">
              <w:rPr/>
            </w:rPrChange>
          </w:rPr>
          <w:t>;</w:t>
        </w:r>
      </w:ins>
      <w:ins w:id="4462" w:author="Степанова Любовь Борисовна" w:date="2024-10-30T18:24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463" w:author="Степанова Любовь Борисовна" w:date="2024-10-30T18:24:00Z">
              <w:rPr/>
            </w:rPrChange>
          </w:rPr>
          <w:t xml:space="preserve"> </w:t>
        </w:r>
      </w:ins>
      <w:del w:id="4464" w:author="Степанова Любовь Борисовна" w:date="2024-10-30T18:22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465" w:author="Степанова Любовь Борисовна" w:date="2024-10-30T18:24:00Z">
              <w:rPr/>
            </w:rPrChange>
          </w:rPr>
          <w:delText xml:space="preserve">: </w:delText>
        </w:r>
      </w:del>
    </w:p>
    <w:p w14:paraId="3017B3D6" w14:textId="2397C17A" w:rsidR="00AC5BA4" w:rsidRPr="00AC5BA4" w:rsidRDefault="00AC5BA4" w:rsidP="00AC5BA4">
      <w:pPr>
        <w:pStyle w:val="a7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ins w:id="4466" w:author="Степанова Любовь Борисовна" w:date="2024-10-30T18:23:00Z"/>
          <w:rFonts w:ascii="Times New Roman" w:hAnsi="Times New Roman" w:cs="Times New Roman"/>
          <w:color w:val="000000"/>
          <w:sz w:val="24"/>
          <w:szCs w:val="24"/>
          <w:rPrChange w:id="4467" w:author="Степанова Любовь Борисовна" w:date="2024-10-30T18:23:00Z">
            <w:rPr>
              <w:ins w:id="4468" w:author="Степанова Любовь Борисовна" w:date="2024-10-30T18:23:00Z"/>
            </w:rPr>
          </w:rPrChange>
        </w:rPr>
        <w:pPrChange w:id="4469" w:author="Степанова Любовь Борисовна" w:date="2024-10-30T18:24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ins w:id="4470" w:author="Степанова Любовь Борисовна" w:date="2024-10-30T18:23:00Z"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>дождаться специалиста, обеспечить ему доступ к месту аварии</w:t>
        </w:r>
      </w:ins>
      <w:ins w:id="4471" w:author="Степанова Любовь Борисовна" w:date="2024-10-30T18:24:00Z">
        <w:r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</w:p>
    <w:p w14:paraId="701AF271" w14:textId="77777777" w:rsidR="00AC5BA4" w:rsidRDefault="00AC5BA4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4472" w:author="Степанова Любовь Борисовна" w:date="2024-10-30T18:22:00Z"/>
          <w:rFonts w:ascii="Times New Roman" w:hAnsi="Times New Roman" w:cs="Times New Roman"/>
          <w:color w:val="000000"/>
          <w:sz w:val="24"/>
          <w:szCs w:val="24"/>
        </w:rPr>
      </w:pPr>
    </w:p>
    <w:p w14:paraId="181749D6" w14:textId="77777777" w:rsidR="00AC5BA4" w:rsidRDefault="00AC5BA4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4473" w:author="Степанова Любовь Борисовна" w:date="2024-10-30T18:22:00Z"/>
          <w:rFonts w:ascii="Times New Roman" w:hAnsi="Times New Roman" w:cs="Times New Roman"/>
          <w:color w:val="000000"/>
          <w:sz w:val="24"/>
          <w:szCs w:val="24"/>
        </w:rPr>
      </w:pPr>
      <w:ins w:id="4474" w:author="Степанова Любовь Борисовна" w:date="2024-10-30T18:22:00Z">
        <w:r>
          <w:rPr>
            <w:rFonts w:ascii="Times New Roman" w:hAnsi="Times New Roman" w:cs="Times New Roman"/>
            <w:color w:val="000000"/>
            <w:sz w:val="24"/>
            <w:szCs w:val="24"/>
          </w:rPr>
          <w:t>Дополнительно необходимо:</w:t>
        </w:r>
      </w:ins>
    </w:p>
    <w:p w14:paraId="34EE11ED" w14:textId="2C87FF83" w:rsidR="00AC5BA4" w:rsidRPr="000041A1" w:rsidDel="00AC5BA4" w:rsidRDefault="00AC5BA4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475" w:author="Степанова Любовь Борисовна" w:date="2024-10-30T18:22:00Z"/>
          <w:rFonts w:ascii="Times New Roman" w:hAnsi="Times New Roman" w:cs="Times New Roman"/>
          <w:color w:val="000000"/>
          <w:sz w:val="24"/>
          <w:szCs w:val="24"/>
        </w:rPr>
      </w:pPr>
    </w:p>
    <w:p w14:paraId="7545B6C4" w14:textId="5665A20B" w:rsidR="000041A1" w:rsidRDefault="001E1CFD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4476" w:author="Степанова Любовь Борисовна" w:date="2024-10-30T18:24:00Z"/>
          <w:rFonts w:ascii="Times New Roman" w:hAnsi="Times New Roman" w:cs="Times New Roman"/>
          <w:color w:val="000000"/>
          <w:sz w:val="24"/>
          <w:szCs w:val="24"/>
        </w:rPr>
      </w:pPr>
      <w:ins w:id="4477" w:author="Степанова Любовь Борисовна" w:date="2024-10-30T18:18:00Z">
        <w:r>
          <w:rPr>
            <w:rFonts w:ascii="Times New Roman" w:hAnsi="Times New Roman" w:cs="Times New Roman"/>
            <w:color w:val="000000"/>
            <w:sz w:val="24"/>
            <w:szCs w:val="24"/>
          </w:rPr>
          <w:t>16</w:t>
        </w:r>
      </w:ins>
      <w:del w:id="4478" w:author="Степанова Любовь Борисовна" w:date="2024-10-30T18:18:00Z">
        <w:r w:rsidR="00166DDC" w:rsidDel="001E1CFD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.</w:t>
      </w:r>
      <w:ins w:id="4479" w:author="Степанова Любовь Борисовна" w:date="2024-10-30T18:22:00Z"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2.1</w:t>
        </w:r>
      </w:ins>
      <w:del w:id="4480" w:author="Степанова Любовь Борисовна" w:date="2024-10-30T18:22:00Z"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3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В случае аварии на санитарно-технических системах внутри помещений или на общем имуществе: </w:t>
      </w:r>
    </w:p>
    <w:p w14:paraId="140676D6" w14:textId="7C746D51" w:rsidR="00AC5BA4" w:rsidRPr="000041A1" w:rsidDel="00AC5BA4" w:rsidRDefault="00AC5BA4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481" w:author="Степанова Любовь Борисовна" w:date="2024-10-30T18:24:00Z"/>
          <w:rFonts w:ascii="Times New Roman" w:hAnsi="Times New Roman" w:cs="Times New Roman"/>
          <w:color w:val="000000"/>
          <w:sz w:val="24"/>
          <w:szCs w:val="24"/>
        </w:rPr>
      </w:pPr>
    </w:p>
    <w:p w14:paraId="0E817637" w14:textId="77777777" w:rsidR="000041A1" w:rsidRPr="000041A1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перекрыть поступление воды в неисправный участок трубопровода (перевести отсекающее устройство в состояние «Закрыто» - кран / вентиль - первый от стояка); </w:t>
      </w:r>
    </w:p>
    <w:p w14:paraId="17A0DCF2" w14:textId="77777777" w:rsidR="000041A1" w:rsidRPr="000041A1" w:rsidRDefault="000041A1" w:rsidP="006B2FA1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открыть отсекающие устройства, расположенные после места разрушения (кран смесителя в ванной / на кухне); </w:t>
      </w:r>
    </w:p>
    <w:p w14:paraId="1148F5E6" w14:textId="77B82363" w:rsidR="000041A1" w:rsidRDefault="000041A1" w:rsidP="006B2FA1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ins w:id="4482" w:author="Степанова Любовь Борисовна" w:date="2024-10-30T18:19:00Z"/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направить поток воды в канализацию либо в такое место или направление, которое обеспечит уменьшение вреда от течи воды; </w:t>
      </w:r>
    </w:p>
    <w:p w14:paraId="6E3271F7" w14:textId="0DC8A149" w:rsidR="001E1CFD" w:rsidRPr="000041A1" w:rsidDel="001E1CFD" w:rsidRDefault="001E1CFD" w:rsidP="006B2FA1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del w:id="4483" w:author="Степанова Любовь Борисовна" w:date="2024-10-30T18:19:00Z"/>
          <w:rFonts w:ascii="Times New Roman" w:hAnsi="Times New Roman" w:cs="Times New Roman"/>
          <w:color w:val="000000"/>
          <w:sz w:val="24"/>
          <w:szCs w:val="24"/>
        </w:rPr>
      </w:pPr>
    </w:p>
    <w:p w14:paraId="370E450F" w14:textId="77777777" w:rsidR="000041A1" w:rsidRPr="000041A1" w:rsidRDefault="000041A1" w:rsidP="006B2FA1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 используя подручные средства - соб</w:t>
      </w:r>
      <w:del w:id="4484" w:author="Степанова Любовь Борисовна" w:date="2024-10-30T18:34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и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рать воду с пола или из поврежденного трубопровода; </w:t>
      </w:r>
    </w:p>
    <w:p w14:paraId="397C1562" w14:textId="77777777" w:rsidR="000041A1" w:rsidRPr="000041A1" w:rsidRDefault="000041A1" w:rsidP="006B2FA1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дождаться специалиста, обеспечить ему доступ к месту разрушения. </w:t>
      </w:r>
    </w:p>
    <w:p w14:paraId="684D2EA2" w14:textId="77777777" w:rsidR="000041A1" w:rsidRPr="000041A1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самостоятельные ремонтные работы не производить, отсекающее устройство не открывать. </w:t>
      </w:r>
    </w:p>
    <w:p w14:paraId="7402FB7A" w14:textId="555D6344" w:rsidR="000041A1" w:rsidRDefault="001E1CFD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4485" w:author="Степанова Любовь Борисовна" w:date="2024-10-30T18:20:00Z"/>
          <w:rFonts w:ascii="Times New Roman" w:hAnsi="Times New Roman" w:cs="Times New Roman"/>
          <w:color w:val="000000"/>
          <w:sz w:val="24"/>
          <w:szCs w:val="24"/>
        </w:rPr>
      </w:pPr>
      <w:ins w:id="4486" w:author="Степанова Любовь Борисовна" w:date="2024-10-30T18:18:00Z">
        <w:r>
          <w:rPr>
            <w:rFonts w:ascii="Times New Roman" w:hAnsi="Times New Roman" w:cs="Times New Roman"/>
            <w:color w:val="000000"/>
            <w:sz w:val="24"/>
            <w:szCs w:val="24"/>
          </w:rPr>
          <w:t>16</w:t>
        </w:r>
      </w:ins>
      <w:del w:id="4487" w:author="Степанова Любовь Борисовна" w:date="2024-10-30T18:18:00Z">
        <w:r w:rsidR="00166DDC" w:rsidDel="001E1CFD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.</w:t>
      </w:r>
      <w:ins w:id="4488" w:author="Степанова Любовь Борисовна" w:date="2024-10-30T18:23:00Z"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2.2.</w:t>
        </w:r>
      </w:ins>
      <w:del w:id="4489" w:author="Степанова Любовь Борисовна" w:date="2024-10-30T18:23:00Z"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4.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В случае обнаружения протечек в межэтажном перекрытии внутри помещения или в помещениях общего пользования: </w:t>
      </w:r>
    </w:p>
    <w:p w14:paraId="30D11180" w14:textId="195ED55A" w:rsidR="001E1CFD" w:rsidRPr="000041A1" w:rsidDel="001E1CFD" w:rsidRDefault="001E1CFD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490" w:author="Степанова Любовь Борисовна" w:date="2024-10-30T18:20:00Z"/>
          <w:rFonts w:ascii="Times New Roman" w:hAnsi="Times New Roman" w:cs="Times New Roman"/>
          <w:color w:val="000000"/>
          <w:sz w:val="24"/>
          <w:szCs w:val="24"/>
        </w:rPr>
      </w:pPr>
    </w:p>
    <w:p w14:paraId="3176767A" w14:textId="77777777" w:rsidR="000041A1" w:rsidRPr="000041A1" w:rsidRDefault="000041A1" w:rsidP="006B2F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обратиться к Собственнику/Пользователю помещения, расположенного выше либо попытаться обнаружить источник протечки в помещениях общего пользования; </w:t>
      </w:r>
    </w:p>
    <w:p w14:paraId="28ABE33D" w14:textId="77777777" w:rsidR="000041A1" w:rsidRPr="000041A1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>• используя подручные средства - соб</w:t>
      </w:r>
      <w:del w:id="4491" w:author="Степанова Любовь Борисовна" w:date="2024-10-30T18:34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и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рать воду с пола или из поврежденного трубопровода. </w:t>
      </w:r>
    </w:p>
    <w:p w14:paraId="6539687C" w14:textId="23F27972" w:rsidR="000041A1" w:rsidRPr="000041A1" w:rsidRDefault="001E1CFD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4492" w:author="Степанова Любовь Борисовна" w:date="2024-10-30T18:18:00Z">
        <w:r>
          <w:rPr>
            <w:rFonts w:ascii="Times New Roman" w:hAnsi="Times New Roman" w:cs="Times New Roman"/>
            <w:color w:val="000000"/>
            <w:sz w:val="24"/>
            <w:szCs w:val="24"/>
          </w:rPr>
          <w:t>16</w:t>
        </w:r>
      </w:ins>
      <w:del w:id="4493" w:author="Степанова Любовь Борисовна" w:date="2024-10-30T18:18:00Z">
        <w:r w:rsidR="00166DDC" w:rsidDel="001E1CFD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.</w:t>
      </w:r>
      <w:ins w:id="4494" w:author="Степанова Любовь Борисовна" w:date="2024-10-30T18:23:00Z"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2.3</w:t>
        </w:r>
      </w:ins>
      <w:del w:id="4495" w:author="Степанова Любовь Борисовна" w:date="2024-10-30T18:23:00Z"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5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В случае аварии на системах электроснабжения: </w:t>
      </w:r>
    </w:p>
    <w:p w14:paraId="666A4844" w14:textId="77777777" w:rsidR="000041A1" w:rsidRPr="000041A1" w:rsidRDefault="000041A1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отключить отсекающее устройство, расположенное до места разрушения; </w:t>
      </w:r>
    </w:p>
    <w:p w14:paraId="16635623" w14:textId="626A17FE" w:rsidR="000041A1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4496" w:author="Степанова Любовь Борисовна" w:date="2024-10-30T18:21:00Z"/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отключить электроприбор(ы), возможной причиной неработоспособности которого, стало нарушение в работе системы электроснабжения. </w:t>
      </w:r>
    </w:p>
    <w:p w14:paraId="1B276303" w14:textId="4745ED62" w:rsidR="001E1CFD" w:rsidRPr="000041A1" w:rsidDel="001E1CFD" w:rsidRDefault="001E1CFD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497" w:author="Степанова Любовь Борисовна" w:date="2024-10-30T18:21:00Z"/>
          <w:rFonts w:ascii="Times New Roman" w:hAnsi="Times New Roman" w:cs="Times New Roman"/>
          <w:color w:val="000000"/>
          <w:sz w:val="24"/>
          <w:szCs w:val="24"/>
        </w:rPr>
      </w:pPr>
    </w:p>
    <w:p w14:paraId="7BEC32BC" w14:textId="5849ADF1" w:rsidR="000041A1" w:rsidRPr="000041A1" w:rsidDel="00AC5BA4" w:rsidRDefault="00166DDC" w:rsidP="006B2F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4498" w:author="Степанова Любовь Борисовна" w:date="2024-10-30T18:24:00Z"/>
          <w:rFonts w:ascii="Times New Roman" w:hAnsi="Times New Roman" w:cs="Times New Roman"/>
          <w:color w:val="000000"/>
          <w:sz w:val="24"/>
          <w:szCs w:val="24"/>
        </w:rPr>
      </w:pPr>
      <w:del w:id="4499" w:author="Степанова Любовь Борисовна" w:date="2024-10-30T18:24:00Z">
        <w:r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.6. Должен дождаться специалиста, обеспечить ему доступ к месту аварии </w:delText>
        </w:r>
      </w:del>
    </w:p>
    <w:p w14:paraId="2F635514" w14:textId="30AB1412" w:rsidR="000041A1" w:rsidRPr="000041A1" w:rsidDel="00AC5BA4" w:rsidRDefault="00AC5BA4" w:rsidP="00AC5BA4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4500" w:author="Степанова Любовь Борисовна" w:date="2024-10-30T18:27:00Z"/>
          <w:rFonts w:ascii="Times New Roman" w:hAnsi="Times New Roman" w:cs="Times New Roman"/>
          <w:color w:val="000000"/>
          <w:sz w:val="24"/>
          <w:szCs w:val="24"/>
        </w:rPr>
      </w:pPr>
      <w:ins w:id="4501" w:author="Степанова Любовь Борисовна" w:date="2024-10-30T18:24:00Z">
        <w:r>
          <w:rPr>
            <w:rFonts w:ascii="Times New Roman" w:hAnsi="Times New Roman" w:cs="Times New Roman"/>
            <w:color w:val="000000"/>
            <w:sz w:val="24"/>
            <w:szCs w:val="24"/>
          </w:rPr>
          <w:t>16</w:t>
        </w:r>
      </w:ins>
      <w:del w:id="4502" w:author="Степанова Любовь Борисовна" w:date="2024-10-30T18:24:00Z">
        <w:r w:rsidR="00166DDC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.</w:t>
      </w:r>
      <w:del w:id="4503" w:author="Степанова Любовь Борисовна" w:date="2024-10-30T18:25:00Z"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7</w:delText>
        </w:r>
      </w:del>
      <w:ins w:id="4504" w:author="Степанова Любовь Борисовна" w:date="2024-10-30T18:25:00Z">
        <w:r>
          <w:rPr>
            <w:rFonts w:ascii="Times New Roman" w:hAnsi="Times New Roman" w:cs="Times New Roman"/>
            <w:color w:val="000000"/>
            <w:sz w:val="24"/>
            <w:szCs w:val="24"/>
          </w:rPr>
          <w:t>3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. В</w:t>
      </w:r>
      <w:del w:id="4505" w:author="Степанова Любовь Борисовна" w:date="2024-10-30T18:26:00Z"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озможны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случаи обнаружения </w:t>
      </w:r>
      <w:del w:id="4506" w:author="Степанова Любовь Борисовна" w:date="2024-10-30T18:25:00Z"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гражданами 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подозрительных предметов, которые могут оказаться взрывными устройствами</w:t>
      </w:r>
      <w:ins w:id="4507" w:author="Степанова Любовь Борисовна" w:date="2024-10-30T18:26:00Z"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>Собственник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>у</w:t>
        </w:r>
        <w:r w:rsidRPr="000041A1">
          <w:rPr>
            <w:rFonts w:ascii="Times New Roman" w:hAnsi="Times New Roman" w:cs="Times New Roman"/>
            <w:color w:val="000000"/>
            <w:sz w:val="24"/>
            <w:szCs w:val="24"/>
          </w:rPr>
          <w:t>/Пользовател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>ю необходимо</w:t>
        </w:r>
        <w:r>
          <w:rPr>
            <w:rFonts w:ascii="Times New Roman" w:hAnsi="Times New Roman" w:cs="Times New Roman"/>
            <w:color w:val="000000"/>
            <w:sz w:val="24"/>
            <w:szCs w:val="24"/>
          </w:rPr>
          <w:t xml:space="preserve">: </w:t>
        </w:r>
      </w:ins>
      <w:del w:id="4508" w:author="Степанова Любовь Борисовна" w:date="2024-10-30T18:27:00Z"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Подобные предметы обнаруживают на лестничных клетках, около дверей квартир, в помещениях общего пользования дома, на придомовой территории. Если обнаруженный предмет не должен, как вам кажется, находиться «в этом месте, в это время», не оставляйте этот факт без внимания. </w:delText>
        </w:r>
      </w:del>
    </w:p>
    <w:p w14:paraId="1AC40FDC" w14:textId="77777777" w:rsidR="00AC5BA4" w:rsidRDefault="00166DDC" w:rsidP="00AC5BA4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ins w:id="4509" w:author="Степанова Любовь Борисовна" w:date="2024-10-30T18:27:00Z"/>
          <w:rFonts w:ascii="Times New Roman" w:hAnsi="Times New Roman" w:cs="Times New Roman"/>
          <w:color w:val="000000"/>
          <w:sz w:val="24"/>
          <w:szCs w:val="24"/>
        </w:rPr>
      </w:pPr>
      <w:del w:id="4510" w:author="Степанова Любовь Борисовна" w:date="2024-10-30T18:27:00Z">
        <w:r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.8. Если вы обнаружили подозрительный предмет в подъезде (секции) своего дома, </w:delText>
        </w:r>
      </w:del>
    </w:p>
    <w:p w14:paraId="1282CDA6" w14:textId="77777777" w:rsidR="00AC5BA4" w:rsidRPr="00AC5BA4" w:rsidRDefault="000041A1" w:rsidP="00AC5BA4">
      <w:pPr>
        <w:pStyle w:val="a7"/>
        <w:numPr>
          <w:ilvl w:val="0"/>
          <w:numId w:val="99"/>
        </w:numPr>
        <w:autoSpaceDE w:val="0"/>
        <w:autoSpaceDN w:val="0"/>
        <w:adjustRightInd w:val="0"/>
        <w:spacing w:after="18" w:line="240" w:lineRule="auto"/>
        <w:ind w:left="0" w:firstLine="0"/>
        <w:jc w:val="both"/>
        <w:rPr>
          <w:ins w:id="4511" w:author="Степанова Любовь Борисовна" w:date="2024-10-30T18:27:00Z"/>
          <w:rFonts w:ascii="Times New Roman" w:hAnsi="Times New Roman" w:cs="Times New Roman"/>
          <w:color w:val="000000"/>
          <w:sz w:val="24"/>
          <w:szCs w:val="24"/>
          <w:rPrChange w:id="4512" w:author="Степанова Любовь Борисовна" w:date="2024-10-30T18:30:00Z">
            <w:rPr>
              <w:ins w:id="4513" w:author="Степанова Любовь Борисовна" w:date="2024-10-30T18:27:00Z"/>
            </w:rPr>
          </w:rPrChange>
        </w:rPr>
        <w:pPrChange w:id="4514" w:author="Степанова Любовь Борисовна" w:date="2024-10-30T18:30:00Z">
          <w:pPr>
            <w:autoSpaceDE w:val="0"/>
            <w:autoSpaceDN w:val="0"/>
            <w:adjustRightInd w:val="0"/>
            <w:spacing w:after="18" w:line="240" w:lineRule="auto"/>
            <w:ind w:firstLine="567"/>
            <w:jc w:val="both"/>
          </w:pPr>
        </w:pPrChange>
      </w:pPr>
      <w:r w:rsidRPr="00AC5BA4">
        <w:rPr>
          <w:rFonts w:ascii="Times New Roman" w:hAnsi="Times New Roman" w:cs="Times New Roman"/>
          <w:color w:val="000000"/>
          <w:sz w:val="24"/>
          <w:szCs w:val="24"/>
          <w:rPrChange w:id="4515" w:author="Степанова Любовь Борисовна" w:date="2024-10-30T18:30:00Z">
            <w:rPr/>
          </w:rPrChange>
        </w:rPr>
        <w:t>опросит</w:t>
      </w:r>
      <w:del w:id="4516" w:author="Степанова Любовь Борисовна" w:date="2024-10-30T18:27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17" w:author="Степанова Любовь Борисовна" w:date="2024-10-30T18:30:00Z">
              <w:rPr/>
            </w:rPrChange>
          </w:rPr>
          <w:delText>е</w:delText>
        </w:r>
      </w:del>
      <w:ins w:id="4518" w:author="Степанова Любовь Борисовна" w:date="2024-10-30T18:27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519" w:author="Степанова Любовь Борисовна" w:date="2024-10-30T18:30:00Z">
              <w:rPr/>
            </w:rPrChange>
          </w:rPr>
          <w:t>ь</w:t>
        </w:r>
      </w:ins>
      <w:r w:rsidRPr="00AC5BA4">
        <w:rPr>
          <w:rFonts w:ascii="Times New Roman" w:hAnsi="Times New Roman" w:cs="Times New Roman"/>
          <w:color w:val="000000"/>
          <w:sz w:val="24"/>
          <w:szCs w:val="24"/>
          <w:rPrChange w:id="4520" w:author="Степанова Любовь Борисовна" w:date="2024-10-30T18:30:00Z">
            <w:rPr/>
          </w:rPrChange>
        </w:rPr>
        <w:t xml:space="preserve"> соседей, возможно, </w:t>
      </w:r>
      <w:ins w:id="4521" w:author="Степанова Любовь Борисовна" w:date="2024-10-30T18:27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522" w:author="Степанова Любовь Борисовна" w:date="2024-10-30T18:30:00Z">
              <w:rPr/>
            </w:rPrChange>
          </w:rPr>
          <w:t xml:space="preserve">подозрительный предмет </w:t>
        </w:r>
      </w:ins>
      <w:del w:id="4523" w:author="Степанова Любовь Борисовна" w:date="2024-10-30T18:27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24" w:author="Степанова Любовь Борисовна" w:date="2024-10-30T18:30:00Z">
              <w:rPr/>
            </w:rPrChange>
          </w:rPr>
          <w:delText xml:space="preserve">он </w:delText>
        </w:r>
      </w:del>
      <w:r w:rsidRPr="00AC5BA4">
        <w:rPr>
          <w:rFonts w:ascii="Times New Roman" w:hAnsi="Times New Roman" w:cs="Times New Roman"/>
          <w:color w:val="000000"/>
          <w:sz w:val="24"/>
          <w:szCs w:val="24"/>
          <w:rPrChange w:id="4525" w:author="Степанова Любовь Борисовна" w:date="2024-10-30T18:30:00Z">
            <w:rPr/>
          </w:rPrChange>
        </w:rPr>
        <w:t>принадлежит им</w:t>
      </w:r>
      <w:ins w:id="4526" w:author="Степанова Любовь Борисовна" w:date="2024-10-30T18:27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527" w:author="Степанова Любовь Борисовна" w:date="2024-10-30T18:30:00Z">
              <w:rPr/>
            </w:rPrChange>
          </w:rPr>
          <w:t>;</w:t>
        </w:r>
      </w:ins>
    </w:p>
    <w:p w14:paraId="7BE75828" w14:textId="7AD818D4" w:rsidR="00AC5BA4" w:rsidRPr="00AC5BA4" w:rsidRDefault="000041A1" w:rsidP="00AC5BA4">
      <w:pPr>
        <w:pStyle w:val="a7"/>
        <w:numPr>
          <w:ilvl w:val="0"/>
          <w:numId w:val="99"/>
        </w:numPr>
        <w:autoSpaceDE w:val="0"/>
        <w:autoSpaceDN w:val="0"/>
        <w:adjustRightInd w:val="0"/>
        <w:spacing w:after="18" w:line="240" w:lineRule="auto"/>
        <w:ind w:left="0" w:firstLine="0"/>
        <w:jc w:val="both"/>
        <w:rPr>
          <w:ins w:id="4528" w:author="Степанова Любовь Борисовна" w:date="2024-10-30T18:28:00Z"/>
          <w:rFonts w:ascii="Times New Roman" w:hAnsi="Times New Roman" w:cs="Times New Roman"/>
          <w:color w:val="000000"/>
          <w:sz w:val="24"/>
          <w:szCs w:val="24"/>
          <w:rPrChange w:id="4529" w:author="Степанова Любовь Борисовна" w:date="2024-10-30T18:30:00Z">
            <w:rPr>
              <w:ins w:id="4530" w:author="Степанова Любовь Борисовна" w:date="2024-10-30T18:28:00Z"/>
            </w:rPr>
          </w:rPrChange>
        </w:rPr>
        <w:pPrChange w:id="4531" w:author="Степанова Любовь Борисовна" w:date="2024-10-30T18:30:00Z">
          <w:pPr>
            <w:autoSpaceDE w:val="0"/>
            <w:autoSpaceDN w:val="0"/>
            <w:adjustRightInd w:val="0"/>
            <w:spacing w:after="18" w:line="240" w:lineRule="auto"/>
            <w:ind w:firstLine="567"/>
            <w:jc w:val="both"/>
          </w:pPr>
        </w:pPrChange>
      </w:pPr>
      <w:del w:id="4532" w:author="Степанова Любовь Борисовна" w:date="2024-10-30T18:27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33" w:author="Степанова Любовь Борисовна" w:date="2024-10-30T18:30:00Z">
              <w:rPr/>
            </w:rPrChange>
          </w:rPr>
          <w:delText>. Е</w:delText>
        </w:r>
      </w:del>
      <w:ins w:id="4534" w:author="Степанова Любовь Борисовна" w:date="2024-10-30T18:27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535" w:author="Степанова Любовь Борисовна" w:date="2024-10-30T18:30:00Z">
              <w:rPr/>
            </w:rPrChange>
          </w:rPr>
          <w:t>е</w:t>
        </w:r>
      </w:ins>
      <w:r w:rsidRPr="00AC5BA4">
        <w:rPr>
          <w:rFonts w:ascii="Times New Roman" w:hAnsi="Times New Roman" w:cs="Times New Roman"/>
          <w:color w:val="000000"/>
          <w:sz w:val="24"/>
          <w:szCs w:val="24"/>
          <w:rPrChange w:id="4536" w:author="Степанова Любовь Борисовна" w:date="2024-10-30T18:30:00Z">
            <w:rPr/>
          </w:rPrChange>
        </w:rPr>
        <w:t>сли владелец не установлен -</w:t>
      </w:r>
      <w:del w:id="4537" w:author="Степанова Любовь Борисовна" w:date="2024-10-30T18:30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38" w:author="Степанова Любовь Борисовна" w:date="2024-10-30T18:30:00Z">
              <w:rPr/>
            </w:rPrChange>
          </w:rPr>
          <w:delText xml:space="preserve"> </w:delText>
        </w:r>
      </w:del>
      <w:ins w:id="4539" w:author="Степанова Любовь Борисовна" w:date="2024-10-30T18:27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540" w:author="Степанова Любовь Борисовна" w:date="2024-10-30T18:30:00Z">
              <w:rPr/>
            </w:rPrChange>
          </w:rPr>
          <w:t>оперативно</w:t>
        </w:r>
      </w:ins>
      <w:del w:id="4541" w:author="Степанова Любовь Борисовна" w:date="2024-10-30T18:27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42" w:author="Степанова Любовь Борисовна" w:date="2024-10-30T18:30:00Z">
              <w:rPr/>
            </w:rPrChange>
          </w:rPr>
          <w:delText>немедленно</w:delText>
        </w:r>
      </w:del>
      <w:r w:rsidRPr="00AC5BA4">
        <w:rPr>
          <w:rFonts w:ascii="Times New Roman" w:hAnsi="Times New Roman" w:cs="Times New Roman"/>
          <w:color w:val="000000"/>
          <w:sz w:val="24"/>
          <w:szCs w:val="24"/>
          <w:rPrChange w:id="4543" w:author="Степанова Любовь Борисовна" w:date="2024-10-30T18:30:00Z">
            <w:rPr/>
          </w:rPrChange>
        </w:rPr>
        <w:t xml:space="preserve"> сообщит</w:t>
      </w:r>
      <w:ins w:id="4544" w:author="Степанова Любовь Борисовна" w:date="2024-10-30T18:27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545" w:author="Степанова Любовь Борисовна" w:date="2024-10-30T18:30:00Z">
              <w:rPr/>
            </w:rPrChange>
          </w:rPr>
          <w:t>ь</w:t>
        </w:r>
      </w:ins>
      <w:del w:id="4546" w:author="Степанова Любовь Борисовна" w:date="2024-10-30T18:27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47" w:author="Степанова Любовь Борисовна" w:date="2024-10-30T18:30:00Z">
              <w:rPr/>
            </w:rPrChange>
          </w:rPr>
          <w:delText>е</w:delText>
        </w:r>
      </w:del>
      <w:r w:rsidRPr="00AC5BA4">
        <w:rPr>
          <w:rFonts w:ascii="Times New Roman" w:hAnsi="Times New Roman" w:cs="Times New Roman"/>
          <w:color w:val="000000"/>
          <w:sz w:val="24"/>
          <w:szCs w:val="24"/>
          <w:rPrChange w:id="4548" w:author="Степанова Любовь Борисовна" w:date="2024-10-30T18:30:00Z">
            <w:rPr/>
          </w:rPrChange>
        </w:rPr>
        <w:t xml:space="preserve"> о находке </w:t>
      </w:r>
      <w:ins w:id="4549" w:author="Степанова Любовь Борисовна" w:date="2024-10-30T18:27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550" w:author="Степанова Любовь Борисовна" w:date="2024-10-30T18:30:00Z">
              <w:rPr/>
            </w:rPrChange>
          </w:rPr>
          <w:t>сотруднику охраны</w:t>
        </w:r>
      </w:ins>
      <w:ins w:id="4551" w:author="Степанова Любовь Борисовна" w:date="2024-10-30T18:28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552" w:author="Степанова Любовь Борисовна" w:date="2024-10-30T18:30:00Z">
              <w:rPr/>
            </w:rPrChange>
          </w:rPr>
          <w:t>;</w:t>
        </w:r>
      </w:ins>
    </w:p>
    <w:p w14:paraId="10C3A0A2" w14:textId="3863AD99" w:rsidR="000041A1" w:rsidRPr="000041A1" w:rsidDel="00AC5BA4" w:rsidRDefault="000041A1" w:rsidP="00AC5BA4">
      <w:pPr>
        <w:autoSpaceDE w:val="0"/>
        <w:autoSpaceDN w:val="0"/>
        <w:adjustRightInd w:val="0"/>
        <w:spacing w:after="18" w:line="240" w:lineRule="auto"/>
        <w:jc w:val="both"/>
        <w:rPr>
          <w:del w:id="4553" w:author="Степанова Любовь Борисовна" w:date="2024-10-30T18:28:00Z"/>
          <w:rFonts w:ascii="Times New Roman" w:hAnsi="Times New Roman" w:cs="Times New Roman"/>
          <w:color w:val="000000"/>
          <w:sz w:val="24"/>
          <w:szCs w:val="24"/>
        </w:rPr>
        <w:pPrChange w:id="4554" w:author="Степанова Любовь Борисовна" w:date="2024-10-30T18:30:00Z">
          <w:pPr>
            <w:autoSpaceDE w:val="0"/>
            <w:autoSpaceDN w:val="0"/>
            <w:adjustRightInd w:val="0"/>
            <w:spacing w:after="0" w:line="240" w:lineRule="auto"/>
            <w:ind w:firstLine="567"/>
            <w:jc w:val="both"/>
          </w:pPr>
        </w:pPrChange>
      </w:pPr>
      <w:del w:id="4555" w:author="Степанова Любовь Борисовна" w:date="2024-10-30T18:28:00Z">
        <w:r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в </w:delText>
        </w:r>
      </w:del>
      <w:ins w:id="4556" w:author="Зыков Олег Викторович" w:date="2024-10-17T13:35:00Z">
        <w:del w:id="4557" w:author="Степанова Любовь Борисовна" w:date="2024-10-30T18:28:00Z">
          <w:r w:rsidR="000255BE" w:rsidDel="00AC5BA4">
            <w:rPr>
              <w:rFonts w:ascii="Times New Roman" w:hAnsi="Times New Roman" w:cs="Times New Roman"/>
              <w:color w:val="000000"/>
              <w:sz w:val="24"/>
              <w:szCs w:val="24"/>
            </w:rPr>
            <w:delText>В</w:delText>
          </w:r>
        </w:del>
      </w:ins>
      <w:del w:id="4558" w:author="Степанова Любовь Борисовна" w:date="2024-10-30T18:28:00Z">
        <w:r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ваше отделение полиции, в УК</w:delText>
        </w:r>
      </w:del>
      <w:ins w:id="4559" w:author="Зыков Олег Викторович" w:date="2024-10-17T13:35:00Z">
        <w:del w:id="4560" w:author="Степанова Любовь Борисовна" w:date="2024-10-30T18:28:00Z">
          <w:r w:rsidR="000255BE" w:rsidDel="00AC5BA4">
            <w:rPr>
              <w:rFonts w:ascii="Times New Roman" w:hAnsi="Times New Roman" w:cs="Times New Roman"/>
              <w:color w:val="000000"/>
              <w:sz w:val="24"/>
              <w:szCs w:val="24"/>
            </w:rPr>
            <w:delText>Управляющую организацию</w:delText>
          </w:r>
        </w:del>
      </w:ins>
      <w:del w:id="4561" w:author="Степанова Любовь Борисовна" w:date="2024-10-30T18:28:00Z">
        <w:r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Во всех перечисленных случаях: </w:delText>
        </w:r>
      </w:del>
    </w:p>
    <w:p w14:paraId="3BF61B74" w14:textId="61438D56" w:rsidR="000041A1" w:rsidRPr="00AC5BA4" w:rsidRDefault="000041A1" w:rsidP="00AC5BA4">
      <w:pPr>
        <w:pStyle w:val="a7"/>
        <w:numPr>
          <w:ilvl w:val="0"/>
          <w:numId w:val="99"/>
        </w:numPr>
        <w:autoSpaceDE w:val="0"/>
        <w:autoSpaceDN w:val="0"/>
        <w:adjustRightInd w:val="0"/>
        <w:spacing w:after="18" w:line="240" w:lineRule="auto"/>
        <w:ind w:left="0" w:firstLine="0"/>
        <w:jc w:val="both"/>
        <w:rPr>
          <w:rFonts w:ascii="Times New Roman" w:hAnsi="Times New Roman" w:cs="Times New Roman"/>
          <w:color w:val="000000"/>
          <w:sz w:val="24"/>
          <w:szCs w:val="24"/>
          <w:rPrChange w:id="4562" w:author="Степанова Любовь Борисовна" w:date="2024-10-30T18:30:00Z">
            <w:rPr/>
          </w:rPrChange>
        </w:rPr>
        <w:pPrChange w:id="4563" w:author="Степанова Любовь Борисовна" w:date="2024-10-30T18:30:00Z">
          <w:pPr>
            <w:autoSpaceDE w:val="0"/>
            <w:autoSpaceDN w:val="0"/>
            <w:adjustRightInd w:val="0"/>
            <w:spacing w:after="23" w:line="240" w:lineRule="auto"/>
            <w:ind w:firstLine="567"/>
            <w:jc w:val="both"/>
          </w:pPr>
        </w:pPrChange>
      </w:pPr>
      <w:del w:id="4564" w:author="Степанова Любовь Борисовна" w:date="2024-10-30T18:28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65" w:author="Степанова Любовь Борисовна" w:date="2024-10-30T18:30:00Z">
              <w:rPr/>
            </w:rPrChange>
          </w:rPr>
          <w:delText>• Н</w:delText>
        </w:r>
      </w:del>
      <w:ins w:id="4566" w:author="Степанова Любовь Борисовна" w:date="2024-10-30T18:28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567" w:author="Степанова Любовь Борисовна" w:date="2024-10-30T18:30:00Z">
              <w:rPr/>
            </w:rPrChange>
          </w:rPr>
          <w:t>н</w:t>
        </w:r>
      </w:ins>
      <w:r w:rsidRPr="00AC5BA4">
        <w:rPr>
          <w:rFonts w:ascii="Times New Roman" w:hAnsi="Times New Roman" w:cs="Times New Roman"/>
          <w:color w:val="000000"/>
          <w:sz w:val="24"/>
          <w:szCs w:val="24"/>
          <w:rPrChange w:id="4568" w:author="Степанова Любовь Борисовна" w:date="2024-10-30T18:30:00Z">
            <w:rPr/>
          </w:rPrChange>
        </w:rPr>
        <w:t>е трога</w:t>
      </w:r>
      <w:del w:id="4569" w:author="Степанова Любовь Борисовна" w:date="2024-10-30T18:30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70" w:author="Степанова Любовь Борисовна" w:date="2024-10-30T18:30:00Z">
              <w:rPr/>
            </w:rPrChange>
          </w:rPr>
          <w:delText>й</w:delText>
        </w:r>
      </w:del>
      <w:r w:rsidRPr="00AC5BA4">
        <w:rPr>
          <w:rFonts w:ascii="Times New Roman" w:hAnsi="Times New Roman" w:cs="Times New Roman"/>
          <w:color w:val="000000"/>
          <w:sz w:val="24"/>
          <w:szCs w:val="24"/>
          <w:rPrChange w:id="4571" w:author="Степанова Любовь Борисовна" w:date="2024-10-30T18:30:00Z">
            <w:rPr/>
          </w:rPrChange>
        </w:rPr>
        <w:t>т</w:t>
      </w:r>
      <w:ins w:id="4572" w:author="Степанова Любовь Борисовна" w:date="2024-10-30T18:30:00Z"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ь</w:t>
        </w:r>
      </w:ins>
      <w:del w:id="4573" w:author="Степанова Любовь Борисовна" w:date="2024-10-30T18:30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74" w:author="Степанова Любовь Борисовна" w:date="2024-10-30T18:30:00Z">
              <w:rPr/>
            </w:rPrChange>
          </w:rPr>
          <w:delText>е</w:delText>
        </w:r>
      </w:del>
      <w:r w:rsidRPr="00AC5BA4">
        <w:rPr>
          <w:rFonts w:ascii="Times New Roman" w:hAnsi="Times New Roman" w:cs="Times New Roman"/>
          <w:color w:val="000000"/>
          <w:sz w:val="24"/>
          <w:szCs w:val="24"/>
          <w:rPrChange w:id="4575" w:author="Степанова Любовь Борисовна" w:date="2024-10-30T18:30:00Z">
            <w:rPr/>
          </w:rPrChange>
        </w:rPr>
        <w:t>, не вскрыва</w:t>
      </w:r>
      <w:ins w:id="4576" w:author="Степанова Любовь Борисовна" w:date="2024-10-30T18:28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577" w:author="Степанова Любовь Борисовна" w:date="2024-10-30T18:30:00Z">
              <w:rPr/>
            </w:rPrChange>
          </w:rPr>
          <w:t>ть</w:t>
        </w:r>
      </w:ins>
      <w:del w:id="4578" w:author="Степанова Любовь Борисовна" w:date="2024-10-30T18:28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79" w:author="Степанова Любовь Борисовна" w:date="2024-10-30T18:30:00Z">
              <w:rPr/>
            </w:rPrChange>
          </w:rPr>
          <w:delText>йте</w:delText>
        </w:r>
      </w:del>
      <w:r w:rsidRPr="00AC5BA4">
        <w:rPr>
          <w:rFonts w:ascii="Times New Roman" w:hAnsi="Times New Roman" w:cs="Times New Roman"/>
          <w:color w:val="000000"/>
          <w:sz w:val="24"/>
          <w:szCs w:val="24"/>
          <w:rPrChange w:id="4580" w:author="Степанова Любовь Борисовна" w:date="2024-10-30T18:30:00Z">
            <w:rPr/>
          </w:rPrChange>
        </w:rPr>
        <w:t xml:space="preserve"> и не передвига</w:t>
      </w:r>
      <w:ins w:id="4581" w:author="Степанова Любовь Борисовна" w:date="2024-10-30T18:28:00Z">
        <w:r w:rsidR="00AC5BA4" w:rsidRPr="00AC5BA4">
          <w:rPr>
            <w:rFonts w:ascii="Times New Roman" w:hAnsi="Times New Roman" w:cs="Times New Roman"/>
            <w:color w:val="000000"/>
            <w:sz w:val="24"/>
            <w:szCs w:val="24"/>
            <w:rPrChange w:id="4582" w:author="Степанова Любовь Борисовна" w:date="2024-10-30T18:30:00Z">
              <w:rPr/>
            </w:rPrChange>
          </w:rPr>
          <w:t>ть</w:t>
        </w:r>
      </w:ins>
      <w:del w:id="4583" w:author="Степанова Любовь Борисовна" w:date="2024-10-30T18:28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84" w:author="Степанова Любовь Борисовна" w:date="2024-10-30T18:30:00Z">
              <w:rPr/>
            </w:rPrChange>
          </w:rPr>
          <w:delText>йте</w:delText>
        </w:r>
      </w:del>
      <w:r w:rsidRPr="00AC5BA4">
        <w:rPr>
          <w:rFonts w:ascii="Times New Roman" w:hAnsi="Times New Roman" w:cs="Times New Roman"/>
          <w:color w:val="000000"/>
          <w:sz w:val="24"/>
          <w:szCs w:val="24"/>
          <w:rPrChange w:id="4585" w:author="Степанова Любовь Борисовна" w:date="2024-10-30T18:30:00Z">
            <w:rPr/>
          </w:rPrChange>
        </w:rPr>
        <w:t xml:space="preserve"> находку</w:t>
      </w:r>
      <w:ins w:id="4586" w:author="Степанова Любовь Борисовна" w:date="2024-10-30T18:30:00Z"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  <w:del w:id="4587" w:author="Степанова Любовь Борисовна" w:date="2024-10-30T18:28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88" w:author="Степанова Любовь Борисовна" w:date="2024-10-30T18:30:00Z">
              <w:rPr/>
            </w:rPrChange>
          </w:rPr>
          <w:delText>.</w:delText>
        </w:r>
      </w:del>
      <w:del w:id="4589" w:author="Степанова Любовь Борисовна" w:date="2024-10-30T18:30:00Z">
        <w:r w:rsidRPr="00AC5BA4" w:rsidDel="00AC5BA4">
          <w:rPr>
            <w:rFonts w:ascii="Times New Roman" w:hAnsi="Times New Roman" w:cs="Times New Roman"/>
            <w:color w:val="000000"/>
            <w:sz w:val="24"/>
            <w:szCs w:val="24"/>
            <w:rPrChange w:id="4590" w:author="Степанова Любовь Борисовна" w:date="2024-10-30T18:30:00Z">
              <w:rPr/>
            </w:rPrChange>
          </w:rPr>
          <w:delText xml:space="preserve"> </w:delText>
        </w:r>
      </w:del>
    </w:p>
    <w:p w14:paraId="6B87F83F" w14:textId="03E47AA9" w:rsidR="000041A1" w:rsidRPr="000041A1" w:rsidDel="00AC5BA4" w:rsidRDefault="000041A1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591" w:author="Степанова Любовь Борисовна" w:date="2024-10-30T18:28:00Z"/>
          <w:rFonts w:ascii="Times New Roman" w:hAnsi="Times New Roman" w:cs="Times New Roman"/>
          <w:color w:val="000000"/>
          <w:sz w:val="24"/>
          <w:szCs w:val="24"/>
        </w:rPr>
      </w:pPr>
      <w:del w:id="4592" w:author="Степанова Любовь Борисовна" w:date="2024-10-30T18:28:00Z">
        <w:r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Зафиксируйте время обнаружения находки. </w:delText>
        </w:r>
      </w:del>
    </w:p>
    <w:p w14:paraId="5A4B7130" w14:textId="606F0823" w:rsidR="000041A1" w:rsidRPr="000041A1" w:rsidDel="00AC5BA4" w:rsidRDefault="000041A1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593" w:author="Степанова Любовь Борисовна" w:date="2024-10-30T18:28:00Z"/>
          <w:rFonts w:ascii="Times New Roman" w:hAnsi="Times New Roman" w:cs="Times New Roman"/>
          <w:color w:val="000000"/>
          <w:sz w:val="24"/>
          <w:szCs w:val="24"/>
        </w:rPr>
      </w:pPr>
      <w:del w:id="4594" w:author="Степанова Любовь Борисовна" w:date="2024-10-30T18:28:00Z">
        <w:r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Постарайтесь сделать так, чтобы люди отошли как можно дальше от опасной находки. </w:delText>
        </w:r>
      </w:del>
    </w:p>
    <w:p w14:paraId="1B421249" w14:textId="1E2592C8" w:rsidR="000041A1" w:rsidRPr="000041A1" w:rsidDel="00AC5BA4" w:rsidRDefault="000041A1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595" w:author="Степанова Любовь Борисовна" w:date="2024-10-30T18:28:00Z"/>
          <w:rFonts w:ascii="Times New Roman" w:hAnsi="Times New Roman" w:cs="Times New Roman"/>
          <w:color w:val="000000"/>
          <w:sz w:val="24"/>
          <w:szCs w:val="24"/>
        </w:rPr>
      </w:pPr>
      <w:del w:id="4596" w:author="Степанова Любовь Борисовна" w:date="2024-10-30T18:28:00Z">
        <w:r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Обязательно дождитесь прибытия оперативно-следственной группы. </w:delText>
        </w:r>
      </w:del>
    </w:p>
    <w:p w14:paraId="50C437CF" w14:textId="25BA4425" w:rsidR="000041A1" w:rsidRPr="000041A1" w:rsidDel="00AC5BA4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597" w:author="Степанова Любовь Борисовна" w:date="2024-10-30T18:28:00Z"/>
          <w:rFonts w:ascii="Times New Roman" w:hAnsi="Times New Roman" w:cs="Times New Roman"/>
          <w:color w:val="000000"/>
          <w:sz w:val="24"/>
          <w:szCs w:val="24"/>
        </w:rPr>
      </w:pPr>
      <w:del w:id="4598" w:author="Степанова Любовь Борисовна" w:date="2024-10-30T18:28:00Z">
        <w:r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Не забывайте, что вы являетесь самым важным очевидцем. </w:delText>
        </w:r>
      </w:del>
    </w:p>
    <w:p w14:paraId="129DF05F" w14:textId="18EA32C8" w:rsidR="000041A1" w:rsidRPr="000041A1" w:rsidDel="00AC5BA4" w:rsidRDefault="00166DDC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599" w:author="Степанова Любовь Борисовна" w:date="2024-10-30T18:29:00Z"/>
          <w:rFonts w:ascii="Times New Roman" w:hAnsi="Times New Roman" w:cs="Times New Roman"/>
          <w:color w:val="000000"/>
          <w:sz w:val="24"/>
          <w:szCs w:val="24"/>
        </w:rPr>
      </w:pPr>
      <w:del w:id="4600" w:author="Степанова Любовь Борисовна" w:date="2024-10-30T18:29:00Z">
        <w:r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.9. Помните: Внешний вид предмета может скрывать его настоящее назначение. В качестве камуфляжа для взрывных устройств используются обычные бытовые предметы: сумки, пакеты, свертки, коробки, игрушки и т.п. </w:delText>
        </w:r>
      </w:del>
    </w:p>
    <w:p w14:paraId="501B1CC4" w14:textId="0D3D613C" w:rsidR="000041A1" w:rsidRPr="000041A1" w:rsidDel="00AC5BA4" w:rsidRDefault="00166DDC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601" w:author="Степанова Любовь Борисовна" w:date="2024-10-30T18:29:00Z"/>
          <w:rFonts w:ascii="Times New Roman" w:hAnsi="Times New Roman" w:cs="Times New Roman"/>
          <w:color w:val="000000"/>
          <w:sz w:val="24"/>
          <w:szCs w:val="24"/>
        </w:rPr>
      </w:pPr>
      <w:del w:id="4602" w:author="Степанова Любовь Борисовна" w:date="2024-10-30T18:29:00Z">
        <w:r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.10. Родители! Вы отвечаете за жизнь и здоровье ваших детей. Разъясните детям, что любой предмет, найденный на улице, во дворе, в подъезде или на лестничной клетке, может представлять опасность. </w:delText>
        </w:r>
      </w:del>
    </w:p>
    <w:p w14:paraId="3B2B6425" w14:textId="1EF176AD" w:rsidR="000041A1" w:rsidRPr="000041A1" w:rsidDel="00AC5BA4" w:rsidRDefault="00166DDC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603" w:author="Степанова Любовь Борисовна" w:date="2024-10-30T18:29:00Z"/>
          <w:rFonts w:ascii="Times New Roman" w:hAnsi="Times New Roman" w:cs="Times New Roman"/>
          <w:color w:val="000000"/>
          <w:sz w:val="24"/>
          <w:szCs w:val="24"/>
        </w:rPr>
      </w:pPr>
      <w:del w:id="4604" w:author="Степанова Любовь Борисовна" w:date="2024-10-30T18:29:00Z">
        <w:r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.11. Еще раз напоминаем: Не предпринимайте самостоятельно никаких действий с находками или подозрительными предметами, которые могут оказаться взрывными устройствами, - это может привести к их взрыву, многочисленным жертвам и разрушениям! </w:delText>
        </w:r>
      </w:del>
    </w:p>
    <w:p w14:paraId="708F7BDB" w14:textId="3E15D81E" w:rsidR="00AC5BA4" w:rsidRDefault="00166DDC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ins w:id="4605" w:author="Степанова Любовь Борисовна" w:date="2024-10-30T18:29:00Z"/>
          <w:rFonts w:ascii="Times New Roman" w:hAnsi="Times New Roman" w:cs="Times New Roman"/>
          <w:color w:val="000000"/>
          <w:sz w:val="24"/>
          <w:szCs w:val="24"/>
        </w:rPr>
      </w:pPr>
      <w:del w:id="4606" w:author="Степанова Любовь Борисовна" w:date="2024-10-30T18:29:00Z">
        <w:r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</w:del>
      <w:ins w:id="4607" w:author="Степанова Любовь Борисовна" w:date="2024-10-30T18:29:00Z"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16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.</w:t>
      </w:r>
      <w:del w:id="4608" w:author="Степанова Любовь Борисовна" w:date="2024-10-30T18:29:00Z">
        <w:r w:rsidR="000041A1"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>12</w:delText>
        </w:r>
      </w:del>
      <w:ins w:id="4609" w:author="Степанова Любовь Борисовна" w:date="2024-10-30T18:29:00Z"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4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ins w:id="4610" w:author="Степанова Любовь Борисовна" w:date="2024-10-30T18:29:00Z"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 xml:space="preserve">В случае обнаружения возгорания </w:t>
        </w:r>
        <w:r w:rsidR="00AC5BA4" w:rsidRPr="000041A1">
          <w:rPr>
            <w:rFonts w:ascii="Times New Roman" w:hAnsi="Times New Roman" w:cs="Times New Roman"/>
            <w:color w:val="000000"/>
            <w:sz w:val="24"/>
            <w:szCs w:val="24"/>
          </w:rPr>
          <w:t>Собственник</w:t>
        </w:r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у</w:t>
        </w:r>
        <w:r w:rsidR="00AC5BA4" w:rsidRPr="000041A1">
          <w:rPr>
            <w:rFonts w:ascii="Times New Roman" w:hAnsi="Times New Roman" w:cs="Times New Roman"/>
            <w:color w:val="000000"/>
            <w:sz w:val="24"/>
            <w:szCs w:val="24"/>
          </w:rPr>
          <w:t>/Пользовател</w:t>
        </w:r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ю необходимо</w:t>
        </w:r>
        <w:r w:rsidR="00AC5BA4">
          <w:rPr>
            <w:rFonts w:ascii="Times New Roman" w:hAnsi="Times New Roman" w:cs="Times New Roman"/>
            <w:color w:val="000000"/>
            <w:sz w:val="24"/>
            <w:szCs w:val="24"/>
          </w:rPr>
          <w:t>:</w:t>
        </w:r>
      </w:ins>
    </w:p>
    <w:p w14:paraId="0AADAA39" w14:textId="42049587" w:rsidR="000041A1" w:rsidRPr="000041A1" w:rsidDel="00AC5BA4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611" w:author="Степанова Любовь Борисовна" w:date="2024-10-30T18:29:00Z"/>
          <w:rFonts w:ascii="Times New Roman" w:hAnsi="Times New Roman" w:cs="Times New Roman"/>
          <w:color w:val="000000"/>
          <w:sz w:val="24"/>
          <w:szCs w:val="24"/>
        </w:rPr>
      </w:pPr>
      <w:del w:id="4612" w:author="Степанова Любовь Борисовна" w:date="2024-10-30T18:29:00Z">
        <w:r w:rsidRPr="000041A1" w:rsidDel="00AC5BA4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Действия при обнаружении пожара: </w:delText>
        </w:r>
      </w:del>
    </w:p>
    <w:p w14:paraId="43680AD3" w14:textId="668EFEC6" w:rsidR="000041A1" w:rsidRPr="000041A1" w:rsidRDefault="000041A1" w:rsidP="006B2FA1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</w:t>
      </w:r>
      <w:ins w:id="4613" w:author="Степанова Любовь Борисовна" w:date="2024-10-30T18:34:00Z">
        <w:r w:rsidR="004863C5">
          <w:rPr>
            <w:rFonts w:ascii="Times New Roman" w:hAnsi="Times New Roman" w:cs="Times New Roman"/>
            <w:color w:val="000000"/>
            <w:sz w:val="24"/>
            <w:szCs w:val="24"/>
          </w:rPr>
          <w:t>оперативно</w:t>
        </w:r>
      </w:ins>
      <w:del w:id="4614" w:author="Степанова Любовь Борисовна" w:date="2024-10-30T18:34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Немедленно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сообщит</w:t>
      </w:r>
      <w:del w:id="4615" w:author="Степанова Любовь Борисовна" w:date="2024-10-30T18:34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е</w:delText>
        </w:r>
      </w:del>
      <w:ins w:id="4616" w:author="Степанова Любовь Борисовна" w:date="2024-10-30T18:34:00Z">
        <w:r w:rsidR="004863C5">
          <w:rPr>
            <w:rFonts w:ascii="Times New Roman" w:hAnsi="Times New Roman" w:cs="Times New Roman"/>
            <w:color w:val="000000"/>
            <w:sz w:val="24"/>
            <w:szCs w:val="24"/>
          </w:rPr>
          <w:t>ь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о пожаре в пожарную охрану по телефону 01, 112</w:t>
      </w:r>
      <w:ins w:id="4617" w:author="Степанова Любовь Борисовна" w:date="2024-10-30T18:35:00Z">
        <w:r w:rsidR="004863C5">
          <w:rPr>
            <w:rFonts w:ascii="Times New Roman" w:hAnsi="Times New Roman" w:cs="Times New Roman"/>
            <w:color w:val="000000"/>
            <w:sz w:val="24"/>
            <w:szCs w:val="24"/>
          </w:rPr>
          <w:t>, в Управляющую организацию</w:t>
        </w:r>
      </w:ins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; </w:t>
      </w:r>
    </w:p>
    <w:p w14:paraId="09740A63" w14:textId="5618901D" w:rsidR="000041A1" w:rsidRPr="000041A1" w:rsidDel="004863C5" w:rsidRDefault="000041A1" w:rsidP="006B2FA1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del w:id="4618" w:author="Степанова Любовь Борисовна" w:date="2024-10-30T18:34:00Z"/>
          <w:rFonts w:ascii="Times New Roman" w:hAnsi="Times New Roman" w:cs="Times New Roman"/>
          <w:color w:val="000000"/>
          <w:sz w:val="24"/>
          <w:szCs w:val="24"/>
        </w:rPr>
      </w:pPr>
      <w:del w:id="4619" w:author="Степанова Любовь Борисовна" w:date="2024-10-30T18:34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Если люк шахты дымоудаления не открылся автоматически, то откройте его вручную путем отжатия штока; </w:delText>
        </w:r>
      </w:del>
    </w:p>
    <w:p w14:paraId="43BF2140" w14:textId="4F8E1174" w:rsidR="000041A1" w:rsidRPr="000041A1" w:rsidRDefault="000041A1" w:rsidP="006B2FA1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</w:t>
      </w:r>
      <w:ins w:id="4620" w:author="Степанова Любовь Борисовна" w:date="2024-10-30T18:35:00Z">
        <w:r w:rsidR="004863C5">
          <w:rPr>
            <w:rFonts w:ascii="Times New Roman" w:hAnsi="Times New Roman" w:cs="Times New Roman"/>
            <w:color w:val="000000"/>
            <w:sz w:val="24"/>
            <w:szCs w:val="24"/>
          </w:rPr>
          <w:t>о</w:t>
        </w:r>
      </w:ins>
      <w:del w:id="4621" w:author="Степанова Любовь Борисовна" w:date="2024-10-30T18:35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О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>повестит</w:t>
      </w:r>
      <w:ins w:id="4622" w:author="Степанова Любовь Борисовна" w:date="2024-10-30T18:35:00Z">
        <w:r w:rsidR="004863C5">
          <w:rPr>
            <w:rFonts w:ascii="Times New Roman" w:hAnsi="Times New Roman" w:cs="Times New Roman"/>
            <w:color w:val="000000"/>
            <w:sz w:val="24"/>
            <w:szCs w:val="24"/>
          </w:rPr>
          <w:t>ь</w:t>
        </w:r>
      </w:ins>
      <w:del w:id="4623" w:author="Степанова Любовь Борисовна" w:date="2024-10-30T18:35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е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соседей по этажу; </w:t>
      </w:r>
    </w:p>
    <w:p w14:paraId="166B7150" w14:textId="46AA97E7" w:rsidR="000041A1" w:rsidRPr="000041A1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• </w:t>
      </w:r>
      <w:ins w:id="4624" w:author="Степанова Любовь Борисовна" w:date="2024-10-30T18:35:00Z">
        <w:r w:rsidR="004863C5">
          <w:rPr>
            <w:rFonts w:ascii="Times New Roman" w:hAnsi="Times New Roman" w:cs="Times New Roman"/>
            <w:color w:val="000000"/>
            <w:sz w:val="24"/>
            <w:szCs w:val="24"/>
          </w:rPr>
          <w:t>э</w:t>
        </w:r>
      </w:ins>
      <w:del w:id="4625" w:author="Степанова Любовь Борисовна" w:date="2024-10-30T18:35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Э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>вакуир</w:t>
      </w:r>
      <w:ins w:id="4626" w:author="Степанова Любовь Борисовна" w:date="2024-10-30T18:35:00Z">
        <w:r w:rsidR="004863C5">
          <w:rPr>
            <w:rFonts w:ascii="Times New Roman" w:hAnsi="Times New Roman" w:cs="Times New Roman"/>
            <w:color w:val="000000"/>
            <w:sz w:val="24"/>
            <w:szCs w:val="24"/>
          </w:rPr>
          <w:t>оваться</w:t>
        </w:r>
      </w:ins>
      <w:del w:id="4627" w:author="Степанова Любовь Борисовна" w:date="2024-10-30T18:35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уйтесь</w:delText>
        </w:r>
      </w:del>
      <w:r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по незадымляемой лестничной клетке</w:t>
      </w:r>
      <w:ins w:id="4628" w:author="Степанова Любовь Борисовна" w:date="2024-10-30T18:35:00Z">
        <w:r w:rsidR="004863C5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  <w:del w:id="4629" w:author="Степанова Любовь Борисовна" w:date="2024-10-30T18:35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; </w:delText>
        </w:r>
      </w:del>
    </w:p>
    <w:p w14:paraId="32E6D478" w14:textId="05A43ADA" w:rsidR="000041A1" w:rsidRPr="000041A1" w:rsidRDefault="00166DDC" w:rsidP="006B2FA1">
      <w:pPr>
        <w:autoSpaceDE w:val="0"/>
        <w:autoSpaceDN w:val="0"/>
        <w:adjustRightInd w:val="0"/>
        <w:spacing w:after="24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del w:id="4630" w:author="Степанова Любовь Борисовна" w:date="2024-10-30T18:36:00Z">
        <w:r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2</w:delText>
        </w:r>
      </w:del>
      <w:del w:id="4631" w:author="Степанова Любовь Борисовна" w:date="2024-10-30T18:35:00Z">
        <w:r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1</w:delText>
        </w:r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.13.</w:delText>
        </w:r>
      </w:del>
      <w:del w:id="4632" w:author="Степанова Любовь Борисовна" w:date="2024-10-30T18:36:00Z"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Получение информации об эвакуации: 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Получение сообщения об эвакуации может поступить не только в случае </w:t>
      </w:r>
      <w:proofErr w:type="gramStart"/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обнаружения </w:t>
      </w:r>
      <w:ins w:id="4633" w:author="Степанова Любовь Борисовна" w:date="2024-10-30T18:36:00Z">
        <w:r w:rsidR="004863C5">
          <w:rPr>
            <w:rFonts w:ascii="Times New Roman" w:hAnsi="Times New Roman" w:cs="Times New Roman"/>
            <w:color w:val="000000"/>
            <w:sz w:val="24"/>
            <w:szCs w:val="24"/>
          </w:rPr>
          <w:t xml:space="preserve"> возгорания</w:t>
        </w:r>
        <w:proofErr w:type="gramEnd"/>
        <w:r w:rsidR="004863C5">
          <w:rPr>
            <w:rFonts w:ascii="Times New Roman" w:hAnsi="Times New Roman" w:cs="Times New Roman"/>
            <w:color w:val="000000"/>
            <w:sz w:val="24"/>
            <w:szCs w:val="24"/>
          </w:rPr>
          <w:t xml:space="preserve">, но и при обнаружении 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взрывного устройства</w:t>
      </w:r>
      <w:ins w:id="4634" w:author="Степанова Любовь Борисовна" w:date="2024-10-30T18:36:00Z">
        <w:r w:rsidR="004863C5">
          <w:rPr>
            <w:rFonts w:ascii="Times New Roman" w:hAnsi="Times New Roman" w:cs="Times New Roman"/>
            <w:color w:val="000000"/>
            <w:sz w:val="24"/>
            <w:szCs w:val="24"/>
          </w:rPr>
          <w:t xml:space="preserve">, </w:t>
        </w:r>
      </w:ins>
      <w:del w:id="4635" w:author="Степанова Любовь Борисовна" w:date="2024-10-30T18:36:00Z"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и 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ликвидации последствий совершенного террористического акта,</w:t>
      </w:r>
      <w:del w:id="4636" w:author="Степанова Любовь Борисовна" w:date="2024-10-30T18:36:00Z"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но и при пожаре,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стихийном бедствии и т.п. </w:t>
      </w:r>
    </w:p>
    <w:p w14:paraId="5C71C13B" w14:textId="56175CA8" w:rsidR="000041A1" w:rsidRPr="000041A1" w:rsidDel="004863C5" w:rsidRDefault="00166DDC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637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38" w:author="Степанова Любовь Борисовна" w:date="2024-10-30T18:38:00Z">
        <w:r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.14. Получив сообщение от представителей властей или правоохранительных органов о начале эвакуации, соблюдайте спокойствие и четко выполняйте их команды. Если вы находитесь в помещении, выполняйте следующие действия: </w:delText>
        </w:r>
      </w:del>
    </w:p>
    <w:p w14:paraId="130ED2C5" w14:textId="67485798" w:rsidR="000041A1" w:rsidRPr="000041A1" w:rsidDel="004863C5" w:rsidRDefault="000041A1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639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40" w:author="Степанова Любовь Борисовна" w:date="2024-10-30T18:38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Возьмите личные документы, деньги, ценности. </w:delText>
        </w:r>
      </w:del>
    </w:p>
    <w:p w14:paraId="3AB89D58" w14:textId="2F76FD5D" w:rsidR="000041A1" w:rsidRPr="000041A1" w:rsidDel="004863C5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641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42" w:author="Степанова Любовь Борисовна" w:date="2024-10-30T18:38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Отключите электричество, воду. </w:delText>
        </w:r>
      </w:del>
    </w:p>
    <w:p w14:paraId="57790146" w14:textId="4E1693DB" w:rsidR="000041A1" w:rsidRPr="000041A1" w:rsidDel="004863C5" w:rsidRDefault="000041A1" w:rsidP="006B2F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4643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44" w:author="Степанова Любовь Борисовна" w:date="2024-10-30T18:38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Окажите помощь по эвакуации пожилых и тяжелобольных людей. </w:delText>
        </w:r>
      </w:del>
    </w:p>
    <w:p w14:paraId="5832BF22" w14:textId="6B8082C4" w:rsidR="000041A1" w:rsidRPr="000041A1" w:rsidDel="004863C5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645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46" w:author="Степанова Любовь Борисовна" w:date="2024-10-30T18:38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Обязательно закройте входную дверь на замок, - это защитит квартиру или нежилое помещение от возможного проникновения мародеров. </w:delText>
        </w:r>
      </w:del>
    </w:p>
    <w:p w14:paraId="2DDB59FD" w14:textId="1CF6CA4F" w:rsidR="000041A1" w:rsidRPr="000041A1" w:rsidDel="004863C5" w:rsidRDefault="00166DDC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647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48" w:author="Степанова Любовь Борисовна" w:date="2024-10-30T18:38:00Z">
        <w:r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.15. Не допускайте паники и спешки. Помещение покидайте организованно! </w:delText>
        </w:r>
      </w:del>
    </w:p>
    <w:p w14:paraId="53180232" w14:textId="426147DA" w:rsidR="000041A1" w:rsidRPr="000041A1" w:rsidDel="004863C5" w:rsidRDefault="00166DDC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649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50" w:author="Степанова Любовь Борисовна" w:date="2024-10-30T18:38:00Z">
        <w:r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.16. Возвращайтесь в покинутое помещение только после отмены сигнала об эвакуации и разрешения ответственных лиц. </w:delText>
        </w:r>
      </w:del>
    </w:p>
    <w:p w14:paraId="5B191659" w14:textId="730385FD" w:rsidR="000041A1" w:rsidRPr="000041A1" w:rsidDel="004863C5" w:rsidRDefault="00166DDC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651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52" w:author="Степанова Любовь Борисовна" w:date="2024-10-30T18:38:00Z">
        <w:r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.17. </w:delText>
        </w:r>
        <w:r w:rsidR="000041A1" w:rsidRPr="000041A1" w:rsidDel="004863C5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Помните</w:delText>
        </w:r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: Паника в любой чрезвычайной ситуации вызывает неосознанные действия, приводящие к тяжелым последствиям. От согласованности и четкости ваших действий будет зависеть жизнь и здоровье многих людей Вашего дома. </w:delText>
        </w:r>
      </w:del>
    </w:p>
    <w:p w14:paraId="6C7B3A88" w14:textId="5E03FEBD" w:rsidR="000041A1" w:rsidRPr="000041A1" w:rsidDel="004863C5" w:rsidRDefault="00166DDC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653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54" w:author="Степанова Любовь Борисовна" w:date="2024-10-30T18:38:00Z">
        <w:r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.18. Каждый Собственник/Пользователь должен способствовать уменьшению ущерба. В рамках обязанностей по снижению ущерба необходимо начинать срочные мероприятия, чтобы уменьшить дальнейший ущерб, при необходимости заботиться об устранении недостатков и безопасном передвижении (ограждение/предостерегающие знаки). При длительном отсутствии каждый Собственник/Пользователь должен заботиться о том, чтобы его помещение в случае опасности могло быть доступно для предотвращения или устранения повреждений. </w:delText>
        </w:r>
      </w:del>
    </w:p>
    <w:p w14:paraId="4E816A51" w14:textId="5E8BEFCF" w:rsidR="000041A1" w:rsidRPr="000041A1" w:rsidDel="004863C5" w:rsidRDefault="00166DDC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655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56" w:author="Степанова Любовь Борисовна" w:date="2024-10-30T18:38:00Z">
        <w:r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.19. Причины и факт ущерба устанавливается УК</w:delText>
        </w:r>
      </w:del>
      <w:ins w:id="4657" w:author="Зыков Олег Викторович" w:date="2024-10-17T13:38:00Z">
        <w:del w:id="4658" w:author="Степанова Любовь Борисовна" w:date="2024-10-30T18:38:00Z">
          <w:r w:rsidR="000255BE" w:rsidDel="004863C5">
            <w:rPr>
              <w:rFonts w:ascii="Times New Roman" w:hAnsi="Times New Roman" w:cs="Times New Roman"/>
              <w:color w:val="000000"/>
              <w:sz w:val="24"/>
              <w:szCs w:val="24"/>
            </w:rPr>
            <w:delText>Управляющей организацией</w:delText>
          </w:r>
        </w:del>
      </w:ins>
      <w:del w:id="4659" w:author="Степанова Любовь Борисовна" w:date="2024-10-30T18:38:00Z"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, либо специализированными организациями: </w:delText>
        </w:r>
      </w:del>
    </w:p>
    <w:p w14:paraId="55D88974" w14:textId="590DFF71" w:rsidR="000041A1" w:rsidRPr="000041A1" w:rsidDel="004863C5" w:rsidRDefault="000041A1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660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61" w:author="Степанова Любовь Борисовна" w:date="2024-10-30T18:38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• По письменному обращению Собственника/Пользователя - в случае повреждения частного имущества; </w:delText>
        </w:r>
      </w:del>
    </w:p>
    <w:p w14:paraId="6F1E13C9" w14:textId="5E298647" w:rsidR="000041A1" w:rsidRPr="000041A1" w:rsidDel="004863C5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662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63" w:author="Степанова Любовь Борисовна" w:date="2024-10-30T18:38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• По факту обнаружения и/или информации диспетчера - в случае повреждения Общего имущества</w:delText>
        </w:r>
      </w:del>
      <w:ins w:id="4664" w:author="Зыков Олег Викторович" w:date="2024-10-17T13:39:00Z">
        <w:del w:id="4665" w:author="Степанова Любовь Борисовна" w:date="2024-10-30T18:38:00Z">
          <w:r w:rsidR="000255BE" w:rsidDel="004863C5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МКД</w:delText>
          </w:r>
        </w:del>
      </w:ins>
      <w:del w:id="4666" w:author="Степанова Любовь Борисовна" w:date="2024-10-30T18:38:00Z">
        <w:r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</w:delText>
        </w:r>
      </w:del>
    </w:p>
    <w:p w14:paraId="6FE9EE64" w14:textId="0BF50E3D" w:rsidR="000041A1" w:rsidDel="004863C5" w:rsidRDefault="00166DDC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667" w:author="Степанова Любовь Борисовна" w:date="2024-10-30T18:38:00Z"/>
          <w:rFonts w:ascii="Times New Roman" w:hAnsi="Times New Roman" w:cs="Times New Roman"/>
          <w:color w:val="000000"/>
          <w:sz w:val="24"/>
          <w:szCs w:val="24"/>
        </w:rPr>
      </w:pPr>
      <w:del w:id="4668" w:author="Степанова Любовь Борисовна" w:date="2024-10-30T18:38:00Z">
        <w:r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21</w:delText>
        </w:r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.20. Возмещение ущерба производится виновной стороной в соответствии с законодательством РФ. </w:delText>
        </w:r>
      </w:del>
    </w:p>
    <w:p w14:paraId="413DDB58" w14:textId="098021E3" w:rsidR="000041A1" w:rsidRPr="006B2FA1" w:rsidDel="004863C5" w:rsidRDefault="00166DDC" w:rsidP="006B2FA1">
      <w:pPr>
        <w:spacing w:after="0"/>
        <w:ind w:left="567"/>
        <w:contextualSpacing/>
        <w:jc w:val="both"/>
        <w:rPr>
          <w:del w:id="4669" w:author="Степанова Любовь Борисовна" w:date="2024-10-30T18:38:00Z"/>
          <w:rFonts w:ascii="Times New Roman" w:hAnsi="Times New Roman" w:cs="Times New Roman"/>
          <w:sz w:val="24"/>
          <w:szCs w:val="24"/>
        </w:rPr>
      </w:pPr>
      <w:del w:id="4670" w:author="Степанова Любовь Борисовна" w:date="2024-10-30T18:38:00Z">
        <w:r w:rsidRPr="00CB6612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21.21. </w:delText>
        </w:r>
        <w:r w:rsidR="000041A1" w:rsidRPr="006B2FA1" w:rsidDel="004863C5">
          <w:rPr>
            <w:rFonts w:ascii="Times New Roman" w:hAnsi="Times New Roman" w:cs="Times New Roman"/>
            <w:sz w:val="24"/>
            <w:szCs w:val="24"/>
          </w:rPr>
          <w:delText>Утерянное имущество/ подозрительные предметы</w:delText>
        </w:r>
      </w:del>
    </w:p>
    <w:p w14:paraId="7D148C11" w14:textId="0A34C546" w:rsidR="000041A1" w:rsidRPr="000041A1" w:rsidDel="004863C5" w:rsidRDefault="00166DDC" w:rsidP="006B2FA1">
      <w:pPr>
        <w:spacing w:after="0"/>
        <w:ind w:left="567"/>
        <w:contextualSpacing/>
        <w:jc w:val="both"/>
        <w:rPr>
          <w:del w:id="4671" w:author="Степанова Любовь Борисовна" w:date="2024-10-30T18:38:00Z"/>
          <w:rFonts w:ascii="Times New Roman" w:hAnsi="Times New Roman" w:cs="Times New Roman"/>
          <w:sz w:val="24"/>
          <w:szCs w:val="24"/>
        </w:rPr>
      </w:pPr>
      <w:del w:id="4672" w:author="Степанова Любовь Борисовна" w:date="2024-10-30T18:38:00Z">
        <w:r w:rsidDel="004863C5">
          <w:rPr>
            <w:rFonts w:ascii="Times New Roman" w:hAnsi="Times New Roman" w:cs="Times New Roman"/>
            <w:sz w:val="24"/>
            <w:szCs w:val="24"/>
          </w:rPr>
          <w:delText>-п</w:delText>
        </w:r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 xml:space="preserve">ри утере вещей на территории ЖК </w:delText>
        </w:r>
      </w:del>
      <w:ins w:id="4673" w:author="Зыков Олег Викторович" w:date="2024-10-17T13:39:00Z">
        <w:del w:id="4674" w:author="Степанова Любовь Борисовна" w:date="2024-10-30T18:38:00Z">
          <w:r w:rsidR="000255BE" w:rsidDel="004863C5">
            <w:rPr>
              <w:rFonts w:ascii="Times New Roman" w:hAnsi="Times New Roman" w:cs="Times New Roman"/>
              <w:sz w:val="24"/>
              <w:szCs w:val="24"/>
            </w:rPr>
            <w:delText>Комплекса</w:delText>
          </w:r>
          <w:r w:rsidR="000255BE" w:rsidRPr="000041A1" w:rsidDel="004863C5">
            <w:rPr>
              <w:rFonts w:ascii="Times New Roman" w:hAnsi="Times New Roman" w:cs="Times New Roman"/>
              <w:sz w:val="24"/>
              <w:szCs w:val="24"/>
            </w:rPr>
            <w:delText xml:space="preserve"> </w:delText>
          </w:r>
        </w:del>
      </w:ins>
      <w:del w:id="4675" w:author="Степанова Любовь Борисовна" w:date="2024-10-30T18:38:00Z"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 xml:space="preserve">следует проинформировать </w:delText>
        </w:r>
      </w:del>
      <w:ins w:id="4676" w:author="Зыков Олег Викторович" w:date="2024-10-17T13:40:00Z">
        <w:del w:id="4677" w:author="Степанова Любовь Борисовна" w:date="2024-10-30T18:38:00Z">
          <w:r w:rsidR="000255BE" w:rsidDel="004863C5">
            <w:rPr>
              <w:rFonts w:ascii="Times New Roman" w:hAnsi="Times New Roman" w:cs="Times New Roman"/>
              <w:sz w:val="24"/>
              <w:szCs w:val="24"/>
            </w:rPr>
            <w:delText>А</w:delText>
          </w:r>
        </w:del>
      </w:ins>
      <w:del w:id="4678" w:author="Степанова Любовь Борисовна" w:date="2024-10-30T18:38:00Z"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>администрацию УК</w:delText>
        </w:r>
        <w:r w:rsidDel="004863C5">
          <w:rPr>
            <w:rFonts w:ascii="Times New Roman" w:hAnsi="Times New Roman" w:cs="Times New Roman"/>
            <w:sz w:val="24"/>
            <w:szCs w:val="24"/>
          </w:rPr>
          <w:delText>;</w:delText>
        </w:r>
      </w:del>
    </w:p>
    <w:p w14:paraId="184E64DC" w14:textId="7F0081E1" w:rsidR="000041A1" w:rsidRPr="000041A1" w:rsidDel="004863C5" w:rsidRDefault="00166DDC">
      <w:pPr>
        <w:spacing w:after="0"/>
        <w:ind w:firstLine="567"/>
        <w:jc w:val="both"/>
        <w:rPr>
          <w:del w:id="4679" w:author="Степанова Любовь Борисовна" w:date="2024-10-30T18:38:00Z"/>
          <w:rFonts w:ascii="Times New Roman" w:hAnsi="Times New Roman" w:cs="Times New Roman"/>
          <w:sz w:val="24"/>
          <w:szCs w:val="24"/>
        </w:rPr>
      </w:pPr>
      <w:del w:id="4680" w:author="Степанова Любовь Борисовна" w:date="2024-10-30T18:38:00Z">
        <w:r w:rsidDel="004863C5">
          <w:rPr>
            <w:rFonts w:ascii="Times New Roman" w:hAnsi="Times New Roman" w:cs="Times New Roman"/>
            <w:sz w:val="24"/>
            <w:szCs w:val="24"/>
          </w:rPr>
          <w:delText>-в</w:delText>
        </w:r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 xml:space="preserve"> случае обнаружения на территории ЖК </w:delText>
        </w:r>
      </w:del>
      <w:ins w:id="4681" w:author="Зыков Олег Викторович" w:date="2024-10-17T13:40:00Z">
        <w:del w:id="4682" w:author="Степанова Любовь Борисовна" w:date="2024-10-30T18:38:00Z">
          <w:r w:rsidR="00414E01" w:rsidDel="004863C5">
            <w:rPr>
              <w:rFonts w:ascii="Times New Roman" w:hAnsi="Times New Roman" w:cs="Times New Roman"/>
              <w:sz w:val="24"/>
              <w:szCs w:val="24"/>
            </w:rPr>
            <w:delText>Комплекса</w:delText>
          </w:r>
          <w:r w:rsidR="00414E01" w:rsidRPr="000041A1" w:rsidDel="004863C5">
            <w:rPr>
              <w:rFonts w:ascii="Times New Roman" w:hAnsi="Times New Roman" w:cs="Times New Roman"/>
              <w:sz w:val="24"/>
              <w:szCs w:val="24"/>
            </w:rPr>
            <w:delText xml:space="preserve"> </w:delText>
          </w:r>
        </w:del>
      </w:ins>
      <w:del w:id="4683" w:author="Степанова Любовь Борисовна" w:date="2024-10-30T18:38:00Z"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 xml:space="preserve">подозрительных предметов, </w:delText>
        </w:r>
        <w:r w:rsidDel="004863C5">
          <w:rPr>
            <w:rFonts w:ascii="Times New Roman" w:hAnsi="Times New Roman" w:cs="Times New Roman"/>
            <w:sz w:val="24"/>
            <w:szCs w:val="24"/>
          </w:rPr>
          <w:delText>Собственники</w:delText>
        </w:r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 xml:space="preserve"> обязаны незамедлительно сообщить об указанном факте в </w:delText>
        </w:r>
      </w:del>
      <w:ins w:id="4684" w:author="Зыков Олег Викторович" w:date="2024-10-17T13:40:00Z">
        <w:del w:id="4685" w:author="Степанова Любовь Борисовна" w:date="2024-10-30T18:38:00Z">
          <w:r w:rsidR="00414E01" w:rsidDel="004863C5">
            <w:rPr>
              <w:rFonts w:ascii="Times New Roman" w:hAnsi="Times New Roman" w:cs="Times New Roman"/>
              <w:sz w:val="24"/>
              <w:szCs w:val="24"/>
            </w:rPr>
            <w:delText>А</w:delText>
          </w:r>
        </w:del>
      </w:ins>
      <w:del w:id="4686" w:author="Степанова Любовь Борисовна" w:date="2024-10-30T18:38:00Z"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>администрацию УК и выполнять полученные указания ее сотрудников.</w:delText>
        </w:r>
        <w:commentRangeEnd w:id="4422"/>
        <w:r w:rsidR="00A83248" w:rsidDel="004863C5">
          <w:rPr>
            <w:rStyle w:val="af1"/>
          </w:rPr>
          <w:commentReference w:id="4422"/>
        </w:r>
      </w:del>
    </w:p>
    <w:p w14:paraId="54E5AD2C" w14:textId="77777777" w:rsidR="000041A1" w:rsidRPr="000041A1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A3153F8" w14:textId="03485899" w:rsidR="000041A1" w:rsidRPr="000041A1" w:rsidRDefault="004863C5" w:rsidP="006B2F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rFonts w:ascii="Times New Roman" w:hAnsi="Times New Roman" w:cs="Times New Roman"/>
          <w:b/>
          <w:caps/>
          <w:color w:val="000000"/>
          <w:sz w:val="24"/>
          <w:szCs w:val="24"/>
        </w:rPr>
      </w:pPr>
      <w:ins w:id="4687" w:author="Степанова Любовь Борисовна" w:date="2024-10-30T18:38:00Z">
        <w:r>
          <w:rPr>
            <w:rFonts w:ascii="Times New Roman" w:hAnsi="Times New Roman" w:cs="Times New Roman"/>
            <w:b/>
            <w:caps/>
            <w:color w:val="000000"/>
            <w:sz w:val="24"/>
            <w:szCs w:val="24"/>
          </w:rPr>
          <w:t>17</w:t>
        </w:r>
      </w:ins>
      <w:del w:id="4688" w:author="Степанова Любовь Борисовна" w:date="2024-10-30T18:38:00Z">
        <w:r w:rsidR="000041A1" w:rsidRPr="000041A1" w:rsidDel="004863C5">
          <w:rPr>
            <w:rFonts w:ascii="Times New Roman" w:hAnsi="Times New Roman" w:cs="Times New Roman"/>
            <w:b/>
            <w:caps/>
            <w:color w:val="000000"/>
            <w:sz w:val="24"/>
            <w:szCs w:val="24"/>
          </w:rPr>
          <w:delText>22</w:delText>
        </w:r>
      </w:del>
      <w:r w:rsidR="000041A1" w:rsidRPr="000041A1">
        <w:rPr>
          <w:rFonts w:ascii="Times New Roman" w:hAnsi="Times New Roman" w:cs="Times New Roman"/>
          <w:b/>
          <w:caps/>
          <w:color w:val="000000"/>
          <w:sz w:val="24"/>
          <w:szCs w:val="24"/>
        </w:rPr>
        <w:t>. Порядок внесения обязательных платежей</w:t>
      </w:r>
    </w:p>
    <w:p w14:paraId="216F028C" w14:textId="77777777" w:rsidR="000041A1" w:rsidRPr="000041A1" w:rsidRDefault="000041A1" w:rsidP="006B2F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AC18A34" w14:textId="239A1A04" w:rsidR="000041A1" w:rsidRPr="000041A1" w:rsidRDefault="004863C5" w:rsidP="006B2F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4689" w:author="Степанова Любовь Борисовна" w:date="2024-10-30T18:38:00Z">
        <w:r>
          <w:rPr>
            <w:rFonts w:ascii="Times New Roman" w:hAnsi="Times New Roman" w:cs="Times New Roman"/>
            <w:color w:val="000000"/>
            <w:sz w:val="24"/>
            <w:szCs w:val="24"/>
          </w:rPr>
          <w:lastRenderedPageBreak/>
          <w:t>17</w:t>
        </w:r>
      </w:ins>
      <w:del w:id="4690" w:author="Степанова Любовь Борисовна" w:date="2024-10-30T18:38:00Z">
        <w:r w:rsidR="00CB6612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22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.1. В соответствии Постановлением Правительства РФ от 06.05.2011 г. №354 «О предоставлении коммунальных услуг собственникам и пользователям помещений в многоквартирных домах и жилых домов» каждый Собственник обязан своевременно и в полном объеме вносить плату за жилищно-коммунальные услуги, содержание общего имущества и иные платежи, предусмотренные договором оказания услуг по содержанию и ремонту жилого дома. </w:t>
      </w:r>
    </w:p>
    <w:p w14:paraId="2DDFC276" w14:textId="2F7C3E72" w:rsidR="000041A1" w:rsidRPr="000041A1" w:rsidRDefault="004863C5" w:rsidP="006B2F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4691" w:author="Степанова Любовь Борисовна" w:date="2024-10-30T18:39:00Z">
        <w:r>
          <w:rPr>
            <w:rFonts w:ascii="Times New Roman" w:hAnsi="Times New Roman" w:cs="Times New Roman"/>
            <w:color w:val="000000"/>
            <w:sz w:val="24"/>
            <w:szCs w:val="24"/>
          </w:rPr>
          <w:t>17</w:t>
        </w:r>
      </w:ins>
      <w:del w:id="4692" w:author="Степанова Любовь Борисовна" w:date="2024-10-30T18:39:00Z">
        <w:r w:rsidR="00CB6612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22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.2. В случае несвоевременного и (или) не полного внесения платы за </w:t>
      </w:r>
      <w:del w:id="4693" w:author="Степанова Любовь Борисовна" w:date="2024-10-30T18:39:00Z"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жилое 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помещение и коммунальные услуги, Управляющая организация вправе </w:t>
      </w:r>
      <w:r w:rsidR="000041A1" w:rsidRPr="006B2FA1">
        <w:rPr>
          <w:rFonts w:ascii="Times New Roman" w:hAnsi="Times New Roman" w:cs="Times New Roman"/>
          <w:color w:val="000000"/>
          <w:sz w:val="24"/>
          <w:szCs w:val="24"/>
        </w:rPr>
        <w:t>начислить пени</w:t>
      </w:r>
      <w:r w:rsidR="000041A1" w:rsidRPr="00CB6612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 а также обратиться в суд для принудительного взыскания задолженности. </w:t>
      </w:r>
    </w:p>
    <w:p w14:paraId="7C33ECF9" w14:textId="35A3C5DE" w:rsidR="000041A1" w:rsidRPr="000041A1" w:rsidRDefault="004863C5" w:rsidP="006B2F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4694" w:author="Степанова Любовь Борисовна" w:date="2024-10-30T18:39:00Z">
        <w:r>
          <w:rPr>
            <w:rFonts w:ascii="Times New Roman" w:hAnsi="Times New Roman" w:cs="Times New Roman"/>
            <w:color w:val="000000"/>
            <w:sz w:val="24"/>
            <w:szCs w:val="24"/>
          </w:rPr>
          <w:t>17</w:t>
        </w:r>
      </w:ins>
      <w:commentRangeStart w:id="4695"/>
      <w:del w:id="4696" w:author="Степанова Любовь Борисовна" w:date="2024-10-30T18:39:00Z">
        <w:r w:rsidR="00CB6612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22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>.3. Управляющая организация вправе приостановить или ограничить оказание Собственнику услуг, в случае неполной оплаты им жилищно-коммунальных услуг, услуг по содержанию общего имущества, денежных средств в счет компенсации причиненного ущерба, иных обязательных платежей,</w:t>
      </w:r>
      <w:del w:id="4697" w:author="Степанова Любовь Борисовна" w:date="2024-10-30T18:40:00Z"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в соответствии с условиями 8 договора оказания услуг по содержанию и ремонту жилого дома и настоящими Правилами</w:delText>
        </w:r>
        <w:commentRangeEnd w:id="4695"/>
        <w:r w:rsidR="00A83248" w:rsidDel="004863C5">
          <w:rPr>
            <w:rStyle w:val="af1"/>
          </w:rPr>
          <w:commentReference w:id="4695"/>
        </w:r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. Использование жилого помещения в нарушение установленного законом порядка, влечет увеличение платы на содержание общего имущества жилого дома в размере причиненного ущерба. Полученные денежные средства используются на восстановление общего имущества</w:delText>
        </w:r>
      </w:del>
      <w:ins w:id="4698" w:author="Степанова Любовь Борисовна" w:date="2024-10-30T18:40:00Z">
        <w:r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  <w:del w:id="4699" w:author="Степанова Любовь Борисовна" w:date="2024-10-30T18:40:00Z">
        <w:r w:rsidR="000041A1" w:rsidRPr="000041A1" w:rsidDel="004863C5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62F159B1" w14:textId="77777777" w:rsidR="000041A1" w:rsidRPr="000041A1" w:rsidRDefault="000041A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00AD668" w14:textId="2AB5070A" w:rsidR="000041A1" w:rsidRPr="000041A1" w:rsidRDefault="004863C5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4700" w:author="Степанова Любовь Борисовна" w:date="2024-10-30T18:40:00Z">
        <w:r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t>18</w:t>
        </w:r>
      </w:ins>
      <w:del w:id="4701" w:author="Степанова Любовь Борисовна" w:date="2024-10-30T18:40:00Z">
        <w:r w:rsidR="000041A1" w:rsidRPr="000041A1" w:rsidDel="004863C5">
          <w:rPr>
            <w:rFonts w:ascii="Times New Roman" w:hAnsi="Times New Roman" w:cs="Times New Roman"/>
            <w:b/>
            <w:bCs/>
            <w:color w:val="000000"/>
            <w:sz w:val="24"/>
            <w:szCs w:val="24"/>
          </w:rPr>
          <w:delText>23</w:delText>
        </w:r>
      </w:del>
      <w:r w:rsidR="000041A1" w:rsidRPr="000041A1">
        <w:rPr>
          <w:rFonts w:ascii="Times New Roman" w:hAnsi="Times New Roman" w:cs="Times New Roman"/>
          <w:b/>
          <w:bCs/>
          <w:color w:val="000000"/>
          <w:sz w:val="24"/>
          <w:szCs w:val="24"/>
        </w:rPr>
        <w:t>. ОТВЕТСТВЕННОСТЬ СОБСТВЕННИКА И ПОЛЬЗОВАТЕЛЯ, ШТРАФНЫЕ САНКЦИИ</w:t>
      </w:r>
    </w:p>
    <w:p w14:paraId="1AD03E55" w14:textId="77777777" w:rsidR="000041A1" w:rsidRPr="000041A1" w:rsidRDefault="000041A1" w:rsidP="006B2F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1F40198" w14:textId="6859D921" w:rsidR="000041A1" w:rsidRPr="000041A1" w:rsidRDefault="004863C5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4702" w:author="Степанова Любовь Борисовна" w:date="2024-10-30T18:41:00Z">
        <w:r>
          <w:rPr>
            <w:rFonts w:ascii="Times New Roman" w:hAnsi="Times New Roman" w:cs="Times New Roman"/>
            <w:sz w:val="24"/>
            <w:szCs w:val="24"/>
          </w:rPr>
          <w:t>18</w:t>
        </w:r>
      </w:ins>
      <w:del w:id="4703" w:author="Степанова Любовь Борисовна" w:date="2024-10-30T18:41:00Z"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>23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.1. В соответствии с п. 2 ст. 35 ЖК РФ в случае, если </w:t>
      </w:r>
      <w:ins w:id="4704" w:author="Зыков Олег Викторович" w:date="2024-10-17T13:46:00Z">
        <w:r w:rsidR="00414E01">
          <w:rPr>
            <w:rFonts w:ascii="Times New Roman" w:hAnsi="Times New Roman" w:cs="Times New Roman"/>
            <w:sz w:val="24"/>
            <w:szCs w:val="24"/>
          </w:rPr>
          <w:t>С</w:t>
        </w:r>
      </w:ins>
      <w:del w:id="4705" w:author="Зыков Олег Викторович" w:date="2024-10-17T13:46:00Z">
        <w:r w:rsidR="000041A1" w:rsidRPr="000041A1" w:rsidDel="00414E01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обственник</w:t>
      </w:r>
      <w:ins w:id="4706" w:author="Зыков Олег Викторович" w:date="2024-10-17T13:46:00Z">
        <w:r w:rsidR="00414E01">
          <w:rPr>
            <w:rFonts w:ascii="Times New Roman" w:hAnsi="Times New Roman" w:cs="Times New Roman"/>
            <w:sz w:val="24"/>
            <w:szCs w:val="24"/>
          </w:rPr>
          <w:t>/</w:t>
        </w:r>
      </w:ins>
      <w:del w:id="4707" w:author="Зыков Олег Викторович" w:date="2024-10-17T13:46:00Z">
        <w:r w:rsidR="000041A1" w:rsidRPr="000041A1" w:rsidDel="00414E01">
          <w:rPr>
            <w:rFonts w:ascii="Times New Roman" w:hAnsi="Times New Roman" w:cs="Times New Roman"/>
            <w:sz w:val="24"/>
            <w:szCs w:val="24"/>
          </w:rPr>
          <w:delText xml:space="preserve"> (</w:delText>
        </w:r>
      </w:del>
      <w:ins w:id="4708" w:author="Зыков Олег Викторович" w:date="2024-10-17T13:46:00Z">
        <w:r w:rsidR="00414E01">
          <w:rPr>
            <w:rFonts w:ascii="Times New Roman" w:hAnsi="Times New Roman" w:cs="Times New Roman"/>
            <w:sz w:val="24"/>
            <w:szCs w:val="24"/>
          </w:rPr>
          <w:t>П</w:t>
        </w:r>
      </w:ins>
      <w:del w:id="4709" w:author="Зыков Олег Викторович" w:date="2024-10-17T13:46:00Z">
        <w:r w:rsidR="000041A1" w:rsidRPr="000041A1" w:rsidDel="00414E01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ользователь</w:t>
      </w:r>
      <w:del w:id="4710" w:author="Зыков Олег Викторович" w:date="2024-10-17T13:46:00Z">
        <w:r w:rsidR="000041A1" w:rsidRPr="000041A1" w:rsidDel="00414E01">
          <w:rPr>
            <w:rFonts w:ascii="Times New Roman" w:hAnsi="Times New Roman" w:cs="Times New Roman"/>
            <w:sz w:val="24"/>
            <w:szCs w:val="24"/>
          </w:rPr>
          <w:delText>)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 </w:t>
      </w:r>
      <w:ins w:id="4711" w:author="Зыков Олег Викторович" w:date="2024-10-17T13:46:00Z">
        <w:r w:rsidR="00414E01">
          <w:rPr>
            <w:rFonts w:ascii="Times New Roman" w:hAnsi="Times New Roman" w:cs="Times New Roman"/>
            <w:sz w:val="24"/>
            <w:szCs w:val="24"/>
          </w:rPr>
          <w:t>П</w:t>
        </w:r>
      </w:ins>
      <w:del w:id="4712" w:author="Зыков Олег Викторович" w:date="2024-10-17T13:46:00Z">
        <w:r w:rsidR="000041A1" w:rsidRPr="000041A1" w:rsidDel="00414E01">
          <w:rPr>
            <w:rFonts w:ascii="Times New Roman" w:hAnsi="Times New Roman" w:cs="Times New Roman"/>
            <w:sz w:val="24"/>
            <w:szCs w:val="24"/>
          </w:rPr>
          <w:delText>п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омещения использует его не по назначению, систематически нарушает права и интересы соседей, либо бесхозяйственно обращается с помещением, допуская его разрушение, </w:t>
      </w:r>
      <w:del w:id="4713" w:author="Зыков Олег Викторович" w:date="2024-10-17T13:47:00Z">
        <w:r w:rsidR="000041A1" w:rsidRPr="000041A1" w:rsidDel="00414E01">
          <w:rPr>
            <w:rFonts w:ascii="Times New Roman" w:hAnsi="Times New Roman" w:cs="Times New Roman"/>
            <w:sz w:val="24"/>
            <w:szCs w:val="24"/>
          </w:rPr>
          <w:delText xml:space="preserve">УК </w:delText>
        </w:r>
      </w:del>
      <w:ins w:id="4714" w:author="Зыков Олег Викторович" w:date="2024-10-17T13:47:00Z">
        <w:r w:rsidR="00414E01">
          <w:rPr>
            <w:rFonts w:ascii="Times New Roman" w:hAnsi="Times New Roman" w:cs="Times New Roman"/>
            <w:sz w:val="24"/>
            <w:szCs w:val="24"/>
          </w:rPr>
          <w:t>Управляющая организация</w:t>
        </w:r>
        <w:r w:rsidR="00414E01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 xml:space="preserve">может предупредить собственника (пользователя) о необходимости устранить нарушения, а если они влекут разрушение помещения — также назначать </w:t>
      </w:r>
      <w:ins w:id="4715" w:author="Степанова Любовь Борисовна" w:date="2024-10-30T18:41:00Z">
        <w:r>
          <w:rPr>
            <w:rFonts w:ascii="Times New Roman" w:hAnsi="Times New Roman" w:cs="Times New Roman"/>
            <w:sz w:val="24"/>
            <w:szCs w:val="24"/>
          </w:rPr>
          <w:t>С</w:t>
        </w:r>
      </w:ins>
      <w:del w:id="4716" w:author="Степанова Любовь Борисовна" w:date="2024-10-30T18:41:00Z"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обственнику</w:t>
      </w:r>
      <w:ins w:id="4717" w:author="Степанова Любовь Борисовна" w:date="2024-10-30T18:41:00Z">
        <w:r>
          <w:rPr>
            <w:rFonts w:ascii="Times New Roman" w:hAnsi="Times New Roman" w:cs="Times New Roman"/>
            <w:sz w:val="24"/>
            <w:szCs w:val="24"/>
          </w:rPr>
          <w:t>/Пользователю</w:t>
        </w:r>
      </w:ins>
      <w:del w:id="4718" w:author="Степанова Любовь Борисовна" w:date="2024-10-30T18:41:00Z"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 xml:space="preserve"> (пользователю)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 соразмерный срок для ремонта помещения. </w:t>
      </w:r>
    </w:p>
    <w:p w14:paraId="48EDFF55" w14:textId="7B843614" w:rsidR="000041A1" w:rsidRPr="000041A1" w:rsidRDefault="004863C5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4719" w:author="Степанова Любовь Борисовна" w:date="2024-10-30T18:41:00Z">
        <w:r>
          <w:rPr>
            <w:rFonts w:ascii="Times New Roman" w:hAnsi="Times New Roman" w:cs="Times New Roman"/>
            <w:sz w:val="24"/>
            <w:szCs w:val="24"/>
          </w:rPr>
          <w:t>18</w:t>
        </w:r>
      </w:ins>
      <w:del w:id="4720" w:author="Степанова Любовь Борисовна" w:date="2024-10-30T18:41:00Z"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>23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.2. </w:t>
      </w:r>
      <w:ins w:id="4721" w:author="Степанова Любовь Борисовна" w:date="2024-10-30T18:42:00Z">
        <w:r>
          <w:rPr>
            <w:rFonts w:ascii="Times New Roman" w:hAnsi="Times New Roman" w:cs="Times New Roman"/>
            <w:sz w:val="24"/>
            <w:szCs w:val="24"/>
          </w:rPr>
          <w:t>Собственник/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 xml:space="preserve">Пользователь помещений обязан оплатить ремонт </w:t>
      </w:r>
      <w:del w:id="4722" w:author="Степанова Любовь Борисовна" w:date="2024-10-30T18:42:00Z"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 xml:space="preserve">объектов 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общего имущества</w:t>
      </w:r>
      <w:ins w:id="4723" w:author="Степанова Любовь Борисовна" w:date="2024-10-30T18:42:00Z">
        <w:r>
          <w:rPr>
            <w:rFonts w:ascii="Times New Roman" w:hAnsi="Times New Roman" w:cs="Times New Roman"/>
            <w:sz w:val="24"/>
            <w:szCs w:val="24"/>
          </w:rPr>
          <w:t xml:space="preserve"> МКД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 xml:space="preserve"> (включая поврежденное оборудование), стоимость работ по восстановлению пр</w:t>
      </w:r>
      <w:ins w:id="4724" w:author="Степанова Любовь Борисовна" w:date="2024-10-29T15:42:00Z">
        <w:r w:rsidR="00FD6FE0">
          <w:rPr>
            <w:rFonts w:ascii="Times New Roman" w:hAnsi="Times New Roman" w:cs="Times New Roman"/>
            <w:sz w:val="24"/>
            <w:szCs w:val="24"/>
          </w:rPr>
          <w:t>идомового</w:t>
        </w:r>
      </w:ins>
      <w:del w:id="4725" w:author="Степанова Любовь Борисовна" w:date="2024-10-29T15:42:00Z">
        <w:r w:rsidR="000041A1" w:rsidRPr="000041A1" w:rsidDel="00FD6FE0">
          <w:rPr>
            <w:rFonts w:ascii="Times New Roman" w:hAnsi="Times New Roman" w:cs="Times New Roman"/>
            <w:sz w:val="24"/>
            <w:szCs w:val="24"/>
          </w:rPr>
          <w:delText>илегающего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 земельного участка, если необходимость ремонта возникла в результате небрежного отношения к ним либо злоупотребления со стороны такого </w:t>
      </w:r>
      <w:ins w:id="4726" w:author="Степанова Любовь Борисовна" w:date="2024-10-30T18:42:00Z">
        <w:r>
          <w:rPr>
            <w:rFonts w:ascii="Times New Roman" w:hAnsi="Times New Roman" w:cs="Times New Roman"/>
            <w:sz w:val="24"/>
            <w:szCs w:val="24"/>
          </w:rPr>
          <w:t>Собственника/Пользователя</w:t>
        </w:r>
      </w:ins>
      <w:del w:id="4727" w:author="Степанова Любовь Борисовна" w:date="2024-10-30T18:42:00Z"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>пользователя помещений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.</w:t>
      </w:r>
    </w:p>
    <w:p w14:paraId="6D6934EC" w14:textId="519D0D37" w:rsidR="000041A1" w:rsidRPr="000041A1" w:rsidRDefault="004863C5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4728" w:author="Степанова Любовь Борисовна" w:date="2024-10-30T18:42:00Z">
        <w:r>
          <w:rPr>
            <w:rFonts w:ascii="Times New Roman" w:hAnsi="Times New Roman" w:cs="Times New Roman"/>
            <w:sz w:val="24"/>
            <w:szCs w:val="24"/>
          </w:rPr>
          <w:t>18</w:t>
        </w:r>
      </w:ins>
      <w:del w:id="4729" w:author="Степанова Любовь Борисовна" w:date="2024-10-30T18:42:00Z">
        <w:r w:rsidR="00CB6612" w:rsidDel="004863C5">
          <w:rPr>
            <w:rFonts w:ascii="Times New Roman" w:hAnsi="Times New Roman" w:cs="Times New Roman"/>
            <w:sz w:val="24"/>
            <w:szCs w:val="24"/>
          </w:rPr>
          <w:delText>23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.3. </w:t>
      </w:r>
      <w:ins w:id="4730" w:author="Степанова Любовь Борисовна" w:date="2024-10-30T18:42:00Z">
        <w:r>
          <w:rPr>
            <w:rFonts w:ascii="Times New Roman" w:hAnsi="Times New Roman" w:cs="Times New Roman"/>
            <w:sz w:val="24"/>
            <w:szCs w:val="24"/>
          </w:rPr>
          <w:t>В</w:t>
        </w:r>
      </w:ins>
      <w:del w:id="4731" w:author="Степанова Любовь Борисовна" w:date="2024-10-30T18:42:00Z">
        <w:r w:rsidR="000041A1" w:rsidRPr="000041A1" w:rsidDel="004863C5">
          <w:rPr>
            <w:rFonts w:ascii="Times New Roman" w:hAnsi="Times New Roman" w:cs="Times New Roman"/>
            <w:sz w:val="24"/>
            <w:szCs w:val="24"/>
          </w:rPr>
          <w:delText>в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 случае несоблюдения настоящих Правил, Управляющая </w:t>
      </w:r>
      <w:del w:id="4732" w:author="Зыков Олег Викторович" w:date="2024-10-17T13:57:00Z">
        <w:r w:rsidR="000041A1" w:rsidRPr="000041A1" w:rsidDel="00FD6843">
          <w:rPr>
            <w:rFonts w:ascii="Times New Roman" w:hAnsi="Times New Roman" w:cs="Times New Roman"/>
            <w:sz w:val="24"/>
            <w:szCs w:val="24"/>
          </w:rPr>
          <w:delText xml:space="preserve">компания </w:delText>
        </w:r>
      </w:del>
      <w:ins w:id="4733" w:author="Зыков Олег Викторович" w:date="2024-10-17T13:57:00Z">
        <w:r w:rsidR="00FD6843">
          <w:rPr>
            <w:rFonts w:ascii="Times New Roman" w:hAnsi="Times New Roman" w:cs="Times New Roman"/>
            <w:sz w:val="24"/>
            <w:szCs w:val="24"/>
          </w:rPr>
          <w:t>организация</w:t>
        </w:r>
        <w:r w:rsidR="00FD6843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0041A1" w:rsidRPr="000041A1">
        <w:rPr>
          <w:rFonts w:ascii="Times New Roman" w:hAnsi="Times New Roman" w:cs="Times New Roman"/>
          <w:sz w:val="24"/>
          <w:szCs w:val="24"/>
        </w:rPr>
        <w:t xml:space="preserve">составляет акты, свидетельствующие о фактах </w:t>
      </w:r>
      <w:proofErr w:type="gramStart"/>
      <w:r w:rsidR="000041A1" w:rsidRPr="000041A1">
        <w:rPr>
          <w:rFonts w:ascii="Times New Roman" w:hAnsi="Times New Roman" w:cs="Times New Roman"/>
          <w:sz w:val="24"/>
          <w:szCs w:val="24"/>
        </w:rPr>
        <w:t>нарушений</w:t>
      </w:r>
      <w:proofErr w:type="gramEnd"/>
      <w:r w:rsidR="000041A1" w:rsidRPr="000041A1">
        <w:rPr>
          <w:rFonts w:ascii="Times New Roman" w:hAnsi="Times New Roman" w:cs="Times New Roman"/>
          <w:sz w:val="24"/>
          <w:szCs w:val="24"/>
        </w:rPr>
        <w:t xml:space="preserve"> и применяет соразмерное воздействие для устранения допущенных нарушений через обращения:</w:t>
      </w:r>
    </w:p>
    <w:p w14:paraId="782021CA" w14:textId="0588FABA" w:rsidR="000041A1" w:rsidRPr="000041A1" w:rsidRDefault="000041A1" w:rsidP="006B2FA1">
      <w:pPr>
        <w:numPr>
          <w:ilvl w:val="0"/>
          <w:numId w:val="7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к </w:t>
      </w:r>
      <w:ins w:id="4734" w:author="Зыков Олег Викторович" w:date="2024-10-17T13:57:00Z">
        <w:r w:rsidR="00FD6843">
          <w:rPr>
            <w:rFonts w:ascii="Times New Roman" w:hAnsi="Times New Roman" w:cs="Times New Roman"/>
            <w:sz w:val="24"/>
            <w:szCs w:val="24"/>
          </w:rPr>
          <w:t>С</w:t>
        </w:r>
      </w:ins>
      <w:del w:id="4735" w:author="Зыков Олег Викторович" w:date="2024-10-17T13:57:00Z">
        <w:r w:rsidRPr="000041A1" w:rsidDel="00FD6843">
          <w:rPr>
            <w:rFonts w:ascii="Times New Roman" w:hAnsi="Times New Roman" w:cs="Times New Roman"/>
            <w:sz w:val="24"/>
            <w:szCs w:val="24"/>
          </w:rPr>
          <w:delText>с</w:delText>
        </w:r>
      </w:del>
      <w:r w:rsidRPr="000041A1">
        <w:rPr>
          <w:rFonts w:ascii="Times New Roman" w:hAnsi="Times New Roman" w:cs="Times New Roman"/>
          <w:sz w:val="24"/>
          <w:szCs w:val="24"/>
        </w:rPr>
        <w:t>обственнику помещения;</w:t>
      </w:r>
    </w:p>
    <w:p w14:paraId="03BD3D7E" w14:textId="77777777" w:rsidR="000041A1" w:rsidRPr="000041A1" w:rsidRDefault="000041A1" w:rsidP="006B2FA1">
      <w:pPr>
        <w:numPr>
          <w:ilvl w:val="0"/>
          <w:numId w:val="7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в государственные и (или) муниципальные органы; </w:t>
      </w:r>
    </w:p>
    <w:p w14:paraId="0DECCF09" w14:textId="77777777" w:rsidR="000041A1" w:rsidRPr="000041A1" w:rsidRDefault="000041A1" w:rsidP="006B2FA1">
      <w:pPr>
        <w:numPr>
          <w:ilvl w:val="0"/>
          <w:numId w:val="7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путем обращения в органы полиции, прокуратуры или судебные органы;</w:t>
      </w:r>
    </w:p>
    <w:p w14:paraId="50CF51F4" w14:textId="5309574F" w:rsidR="000041A1" w:rsidRPr="000041A1" w:rsidRDefault="004863C5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ins w:id="4736" w:author="Степанова Любовь Борисовна" w:date="2024-10-30T18:43:00Z">
        <w:r>
          <w:rPr>
            <w:rFonts w:ascii="Times New Roman" w:hAnsi="Times New Roman" w:cs="Times New Roman"/>
            <w:sz w:val="24"/>
            <w:szCs w:val="24"/>
          </w:rPr>
          <w:t>18</w:t>
        </w:r>
      </w:ins>
      <w:del w:id="4737" w:author="Степанова Любовь Борисовна" w:date="2024-10-30T18:43:00Z">
        <w:r w:rsidR="00CB6612" w:rsidDel="004863C5">
          <w:rPr>
            <w:rFonts w:ascii="Times New Roman" w:hAnsi="Times New Roman" w:cs="Times New Roman"/>
            <w:sz w:val="24"/>
            <w:szCs w:val="24"/>
          </w:rPr>
          <w:delText>23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.4. Факт несоблюдения настоящих Правил </w:t>
      </w:r>
      <w:proofErr w:type="gramStart"/>
      <w:r w:rsidR="000041A1" w:rsidRPr="000041A1">
        <w:rPr>
          <w:rFonts w:ascii="Times New Roman" w:hAnsi="Times New Roman" w:cs="Times New Roman"/>
          <w:sz w:val="24"/>
          <w:szCs w:val="24"/>
        </w:rPr>
        <w:t>оформляется</w:t>
      </w:r>
      <w:proofErr w:type="gramEnd"/>
      <w:r w:rsidR="000041A1" w:rsidRPr="000041A1">
        <w:rPr>
          <w:rFonts w:ascii="Times New Roman" w:hAnsi="Times New Roman" w:cs="Times New Roman"/>
          <w:sz w:val="24"/>
          <w:szCs w:val="24"/>
        </w:rPr>
        <w:t xml:space="preserve"> </w:t>
      </w:r>
      <w:ins w:id="4738" w:author="Степанова Любовь Борисовна" w:date="2024-10-28T18:03:00Z">
        <w:r w:rsidR="0037704D">
          <w:rPr>
            <w:rFonts w:ascii="Times New Roman" w:hAnsi="Times New Roman" w:cs="Times New Roman"/>
            <w:sz w:val="24"/>
            <w:szCs w:val="24"/>
          </w:rPr>
          <w:t>а</w:t>
        </w:r>
      </w:ins>
      <w:del w:id="4739" w:author="Степанова Любовь Борисовна" w:date="2024-10-28T18:03:00Z">
        <w:r w:rsidR="000041A1" w:rsidRPr="000041A1" w:rsidDel="0037704D">
          <w:rPr>
            <w:rFonts w:ascii="Times New Roman" w:hAnsi="Times New Roman" w:cs="Times New Roman"/>
            <w:sz w:val="24"/>
            <w:szCs w:val="24"/>
          </w:rPr>
          <w:delText>А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 xml:space="preserve">ктом регистрации нарушений с указанием даты и времени, места и обстоятельств совершения нарушения. Нарушение подтверждается подписью свидетеля в </w:t>
      </w:r>
      <w:ins w:id="4740" w:author="Степанова Любовь Борисовна" w:date="2024-10-28T18:03:00Z">
        <w:r w:rsidR="0037704D">
          <w:rPr>
            <w:rFonts w:ascii="Times New Roman" w:hAnsi="Times New Roman" w:cs="Times New Roman"/>
            <w:sz w:val="24"/>
            <w:szCs w:val="24"/>
          </w:rPr>
          <w:t>а</w:t>
        </w:r>
      </w:ins>
      <w:del w:id="4741" w:author="Степанова Любовь Борисовна" w:date="2024-10-28T18:03:00Z">
        <w:r w:rsidR="000041A1" w:rsidRPr="000041A1" w:rsidDel="0037704D">
          <w:rPr>
            <w:rFonts w:ascii="Times New Roman" w:hAnsi="Times New Roman" w:cs="Times New Roman"/>
            <w:sz w:val="24"/>
            <w:szCs w:val="24"/>
          </w:rPr>
          <w:delText>А</w:delText>
        </w:r>
      </w:del>
      <w:r w:rsidR="000041A1" w:rsidRPr="000041A1">
        <w:rPr>
          <w:rFonts w:ascii="Times New Roman" w:hAnsi="Times New Roman" w:cs="Times New Roman"/>
          <w:sz w:val="24"/>
          <w:szCs w:val="24"/>
        </w:rPr>
        <w:t>кте, либо другими доказательствами, в том числе записями с камер видеонаблюдения, фотографиями, позволяющими достоверно установить нарушителя, дату, время и место совершения нарушения.</w:t>
      </w:r>
    </w:p>
    <w:p w14:paraId="3C87D4A2" w14:textId="77777777" w:rsidR="000041A1" w:rsidRPr="000041A1" w:rsidRDefault="000041A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>Нарушителю выдается под роспись или направляется по почте заказным письмом или посредством электронной почты официальное предупреждение о нарушении им настоящих Правил.</w:t>
      </w:r>
    </w:p>
    <w:p w14:paraId="41F52045" w14:textId="6903E2B3" w:rsidR="000041A1" w:rsidRPr="000041A1" w:rsidRDefault="000041A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Если для устранения нарушения Правил требуется установление срока, такой срок устанавливается </w:t>
      </w:r>
      <w:del w:id="4742" w:author="Зыков Олег Викторович" w:date="2024-10-17T13:58:00Z">
        <w:r w:rsidRPr="000041A1" w:rsidDel="00FD6843">
          <w:rPr>
            <w:rFonts w:ascii="Times New Roman" w:hAnsi="Times New Roman" w:cs="Times New Roman"/>
            <w:sz w:val="24"/>
            <w:szCs w:val="24"/>
          </w:rPr>
          <w:delText>У</w:delText>
        </w:r>
        <w:r w:rsidR="00CB6612" w:rsidDel="00FD6843">
          <w:rPr>
            <w:rFonts w:ascii="Times New Roman" w:hAnsi="Times New Roman" w:cs="Times New Roman"/>
            <w:sz w:val="24"/>
            <w:szCs w:val="24"/>
          </w:rPr>
          <w:delText>К</w:delText>
        </w:r>
        <w:r w:rsidRPr="000041A1" w:rsidDel="00FD684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ins w:id="4743" w:author="Зыков Олег Викторович" w:date="2024-10-17T13:58:00Z">
        <w:r w:rsidR="00FD6843">
          <w:rPr>
            <w:rFonts w:ascii="Times New Roman" w:hAnsi="Times New Roman" w:cs="Times New Roman"/>
            <w:sz w:val="24"/>
            <w:szCs w:val="24"/>
          </w:rPr>
          <w:t>Управляющей организацией</w:t>
        </w:r>
        <w:r w:rsidR="00FD6843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>в предупреждении.</w:t>
      </w:r>
    </w:p>
    <w:p w14:paraId="73E3D39A" w14:textId="60A591C9" w:rsidR="000041A1" w:rsidRPr="000041A1" w:rsidRDefault="000041A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В случае повторного несоблюдения настоящих Правил, в отношении нарушителя составляется </w:t>
      </w:r>
      <w:proofErr w:type="gramStart"/>
      <w:r w:rsidRPr="000041A1">
        <w:rPr>
          <w:rFonts w:ascii="Times New Roman" w:hAnsi="Times New Roman" w:cs="Times New Roman"/>
          <w:sz w:val="24"/>
          <w:szCs w:val="24"/>
        </w:rPr>
        <w:t>комиссионный</w:t>
      </w:r>
      <w:proofErr w:type="gramEnd"/>
      <w:r w:rsidRPr="000041A1">
        <w:rPr>
          <w:rFonts w:ascii="Times New Roman" w:hAnsi="Times New Roman" w:cs="Times New Roman"/>
          <w:sz w:val="24"/>
          <w:szCs w:val="24"/>
        </w:rPr>
        <w:t xml:space="preserve"> </w:t>
      </w:r>
      <w:ins w:id="4744" w:author="Степанова Любовь Борисовна" w:date="2024-10-28T18:04:00Z">
        <w:r w:rsidR="0037704D">
          <w:rPr>
            <w:rFonts w:ascii="Times New Roman" w:hAnsi="Times New Roman" w:cs="Times New Roman"/>
            <w:sz w:val="24"/>
            <w:szCs w:val="24"/>
          </w:rPr>
          <w:t>а</w:t>
        </w:r>
      </w:ins>
      <w:del w:id="4745" w:author="Степанова Любовь Борисовна" w:date="2024-10-28T18:04:00Z">
        <w:r w:rsidRPr="000041A1" w:rsidDel="0037704D">
          <w:rPr>
            <w:rFonts w:ascii="Times New Roman" w:hAnsi="Times New Roman" w:cs="Times New Roman"/>
            <w:sz w:val="24"/>
            <w:szCs w:val="24"/>
          </w:rPr>
          <w:delText>А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кт о повторном нарушении Правил </w:t>
      </w:r>
      <w:del w:id="4746" w:author="Степанова Любовь Борисовна" w:date="2024-10-30T18:43:00Z">
        <w:r w:rsidRPr="000041A1" w:rsidDel="004863C5">
          <w:rPr>
            <w:rFonts w:ascii="Times New Roman" w:hAnsi="Times New Roman" w:cs="Times New Roman"/>
            <w:sz w:val="24"/>
            <w:szCs w:val="24"/>
          </w:rPr>
          <w:delText xml:space="preserve">проживания </w:delText>
        </w:r>
      </w:del>
      <w:r w:rsidRPr="000041A1">
        <w:rPr>
          <w:rFonts w:ascii="Times New Roman" w:hAnsi="Times New Roman" w:cs="Times New Roman"/>
          <w:sz w:val="24"/>
          <w:szCs w:val="24"/>
        </w:rPr>
        <w:t xml:space="preserve">в составе представителя/ей </w:t>
      </w:r>
      <w:del w:id="4747" w:author="Зыков Олег Викторович" w:date="2024-10-17T13:59:00Z">
        <w:r w:rsidRPr="000041A1" w:rsidDel="00FD6843">
          <w:rPr>
            <w:rFonts w:ascii="Times New Roman" w:hAnsi="Times New Roman" w:cs="Times New Roman"/>
            <w:sz w:val="24"/>
            <w:szCs w:val="24"/>
          </w:rPr>
          <w:delText>У</w:delText>
        </w:r>
        <w:r w:rsidR="00CB6612" w:rsidDel="00FD6843">
          <w:rPr>
            <w:rFonts w:ascii="Times New Roman" w:hAnsi="Times New Roman" w:cs="Times New Roman"/>
            <w:sz w:val="24"/>
            <w:szCs w:val="24"/>
          </w:rPr>
          <w:delText>К</w:delText>
        </w:r>
      </w:del>
      <w:ins w:id="4748" w:author="Зыков Олег Викторович" w:date="2024-10-17T13:59:00Z">
        <w:r w:rsidR="00FD6843">
          <w:rPr>
            <w:rFonts w:ascii="Times New Roman" w:hAnsi="Times New Roman" w:cs="Times New Roman"/>
            <w:sz w:val="24"/>
            <w:szCs w:val="24"/>
          </w:rPr>
          <w:t>Управляющей организацией</w:t>
        </w:r>
      </w:ins>
      <w:r w:rsidRPr="000041A1">
        <w:rPr>
          <w:rFonts w:ascii="Times New Roman" w:hAnsi="Times New Roman" w:cs="Times New Roman"/>
          <w:sz w:val="24"/>
          <w:szCs w:val="24"/>
        </w:rPr>
        <w:t>, других свидетелей и в случае необходимости участкового полицейского.</w:t>
      </w:r>
    </w:p>
    <w:p w14:paraId="0639A14D" w14:textId="35E9DC9F" w:rsidR="000041A1" w:rsidRPr="006B2FA1" w:rsidRDefault="000041A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B2FA1">
        <w:rPr>
          <w:rFonts w:ascii="Times New Roman" w:hAnsi="Times New Roman" w:cs="Times New Roman"/>
          <w:sz w:val="24"/>
          <w:szCs w:val="24"/>
        </w:rPr>
        <w:t xml:space="preserve">На основании комиссионного акта </w:t>
      </w:r>
      <w:del w:id="4749" w:author="Зыков Олег Викторович" w:date="2024-10-17T13:59:00Z">
        <w:r w:rsidRPr="006B2FA1" w:rsidDel="00FD6843">
          <w:rPr>
            <w:rFonts w:ascii="Times New Roman" w:hAnsi="Times New Roman" w:cs="Times New Roman"/>
            <w:sz w:val="24"/>
            <w:szCs w:val="24"/>
          </w:rPr>
          <w:delText>У</w:delText>
        </w:r>
        <w:r w:rsidR="00CB6612" w:rsidRPr="006B2FA1" w:rsidDel="00FD6843">
          <w:rPr>
            <w:rFonts w:ascii="Times New Roman" w:hAnsi="Times New Roman" w:cs="Times New Roman"/>
            <w:sz w:val="24"/>
            <w:szCs w:val="24"/>
          </w:rPr>
          <w:delText>К</w:delText>
        </w:r>
        <w:r w:rsidRPr="006B2FA1" w:rsidDel="00FD6843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ins w:id="4750" w:author="Зыков Олег Викторович" w:date="2024-10-17T13:59:00Z">
        <w:r w:rsidR="00FD6843">
          <w:rPr>
            <w:rFonts w:ascii="Times New Roman" w:hAnsi="Times New Roman" w:cs="Times New Roman"/>
            <w:sz w:val="24"/>
            <w:szCs w:val="24"/>
          </w:rPr>
          <w:t>Управляющая организация</w:t>
        </w:r>
        <w:r w:rsidR="00FD6843" w:rsidRPr="006B2F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6B2FA1">
        <w:rPr>
          <w:rFonts w:ascii="Times New Roman" w:hAnsi="Times New Roman" w:cs="Times New Roman"/>
          <w:sz w:val="24"/>
          <w:szCs w:val="24"/>
        </w:rPr>
        <w:t xml:space="preserve">обязана обратиться в уполномоченные органы с заявлением: государственные и (или) муниципальные органы, в </w:t>
      </w:r>
      <w:r w:rsidRPr="006B2FA1">
        <w:rPr>
          <w:rFonts w:ascii="Times New Roman" w:hAnsi="Times New Roman" w:cs="Times New Roman"/>
          <w:sz w:val="24"/>
          <w:szCs w:val="24"/>
        </w:rPr>
        <w:lastRenderedPageBreak/>
        <w:t>органы полиции, прокуратуру или судебные органы для принятия мер воздействия к нарушителю.</w:t>
      </w:r>
    </w:p>
    <w:p w14:paraId="6BEDBF3E" w14:textId="1BEAA190" w:rsidR="000041A1" w:rsidRPr="000041A1" w:rsidDel="00315AA9" w:rsidRDefault="00CB6612">
      <w:pPr>
        <w:spacing w:after="0"/>
        <w:ind w:firstLine="567"/>
        <w:jc w:val="both"/>
        <w:rPr>
          <w:del w:id="4751" w:author="Степанова Любовь Борисовна" w:date="2024-10-30T18:45:00Z"/>
          <w:rFonts w:ascii="Times New Roman" w:hAnsi="Times New Roman" w:cs="Times New Roman"/>
          <w:sz w:val="24"/>
          <w:szCs w:val="24"/>
        </w:rPr>
      </w:pPr>
      <w:del w:id="4752" w:author="Степанова Любовь Борисовна" w:date="2024-10-30T18:44:00Z">
        <w:r w:rsidDel="004863C5">
          <w:rPr>
            <w:rFonts w:ascii="Times New Roman" w:hAnsi="Times New Roman" w:cs="Times New Roman"/>
            <w:sz w:val="24"/>
            <w:szCs w:val="24"/>
          </w:rPr>
          <w:delText>23</w:delText>
        </w:r>
      </w:del>
      <w:del w:id="4753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sz w:val="24"/>
            <w:szCs w:val="24"/>
          </w:rPr>
          <w:delText>.5. Собственники, арендаторы, наниматели и иные пользователи помещений, виновные в нарушении правил пожарной безопасности, несут административную, уголовную или иную ответственность в соответствии с действующим законодательством.</w:delText>
        </w:r>
      </w:del>
    </w:p>
    <w:p w14:paraId="028A5153" w14:textId="5462FB55" w:rsidR="000041A1" w:rsidRPr="000041A1" w:rsidDel="00315AA9" w:rsidRDefault="000041A1" w:rsidP="006B2F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4754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755" w:author="Степанова Любовь Борисовна" w:date="2024-10-30T18:45:00Z">
        <w:r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Собственники и Пользователи несут ответственность за нарушение действующего законодательства и настоящих Правил и могут быть привлечены к административной ответственности в порядке, предусмотренном действующим законодательством. </w:delText>
        </w:r>
      </w:del>
    </w:p>
    <w:p w14:paraId="0F5E8491" w14:textId="1B3FCC5D" w:rsidR="000041A1" w:rsidRPr="000041A1" w:rsidDel="00315AA9" w:rsidRDefault="00CB6612" w:rsidP="006B2FA1">
      <w:pPr>
        <w:autoSpaceDE w:val="0"/>
        <w:autoSpaceDN w:val="0"/>
        <w:adjustRightInd w:val="0"/>
        <w:spacing w:after="18" w:line="240" w:lineRule="auto"/>
        <w:ind w:firstLine="567"/>
        <w:jc w:val="both"/>
        <w:rPr>
          <w:del w:id="4756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757" w:author="Степанова Любовь Борисовна" w:date="2024-10-30T18:45:00Z">
        <w:r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23.6</w:delText>
        </w:r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Собственники несут ответственность за надлежащее содержание Общего имущества в соответствии с действующим законодательством. </w:delText>
        </w:r>
      </w:del>
    </w:p>
    <w:p w14:paraId="381076FC" w14:textId="053940DA" w:rsidR="000041A1" w:rsidRPr="000041A1" w:rsidDel="00315AA9" w:rsidRDefault="00CB6612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758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759" w:author="Степанова Любовь Борисовна" w:date="2024-10-30T18:45:00Z">
        <w:r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23.7</w:delText>
        </w:r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. Собственник/Пользователь, нарушивший настоящие Правила обязан возместить ущерб, причиненный другим Собственникам, Пользователям, УК</w:delText>
        </w:r>
      </w:del>
      <w:ins w:id="4760" w:author="Зыков Олег Викторович" w:date="2024-10-17T14:00:00Z">
        <w:del w:id="4761" w:author="Степанова Любовь Борисовна" w:date="2024-10-30T18:45:00Z">
          <w:r w:rsidR="00FD6843" w:rsidDel="00315AA9">
            <w:rPr>
              <w:rFonts w:ascii="Times New Roman" w:hAnsi="Times New Roman" w:cs="Times New Roman"/>
              <w:color w:val="000000"/>
              <w:sz w:val="24"/>
              <w:szCs w:val="24"/>
            </w:rPr>
            <w:delText>Управляющей организации</w:delText>
          </w:r>
        </w:del>
      </w:ins>
      <w:del w:id="4762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, Общему имуществу или третьим лицам. </w:delText>
        </w:r>
      </w:del>
    </w:p>
    <w:p w14:paraId="6AB176E3" w14:textId="33AD1812" w:rsidR="000041A1" w:rsidRPr="000041A1" w:rsidDel="00315AA9" w:rsidRDefault="00CB6612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763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764" w:author="Степанова Любовь Борисовна" w:date="2024-10-30T18:45:00Z">
        <w:r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23.8</w:delText>
        </w:r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Факт нарушения настоящих Правил и вина лица могут подтверждаться следующими доказательствами: </w:delText>
        </w:r>
      </w:del>
    </w:p>
    <w:p w14:paraId="352ADE66" w14:textId="3DD548B0" w:rsidR="000041A1" w:rsidRPr="000041A1" w:rsidDel="00315AA9" w:rsidRDefault="00CB6612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765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766" w:author="Степанова Любовь Борисовна" w:date="2024-10-30T18:45:00Z">
        <w:r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23.8.1.</w:delText>
        </w:r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del w:id="4767" w:author="Степанова Любовь Борисовна" w:date="2024-10-28T17:57:00Z">
        <w:r w:rsidR="000041A1" w:rsidRPr="000041A1" w:rsidDel="0037704D">
          <w:rPr>
            <w:rFonts w:ascii="Times New Roman" w:hAnsi="Times New Roman" w:cs="Times New Roman"/>
            <w:color w:val="000000"/>
            <w:sz w:val="24"/>
            <w:szCs w:val="24"/>
          </w:rPr>
          <w:delText>а</w:delText>
        </w:r>
      </w:del>
      <w:del w:id="4768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ктом, подписанным виновным лицом и представителем УК</w:delText>
        </w:r>
      </w:del>
      <w:ins w:id="4769" w:author="Зыков Олег Викторович" w:date="2024-10-17T14:02:00Z">
        <w:del w:id="4770" w:author="Степанова Любовь Борисовна" w:date="2024-10-30T18:45:00Z">
          <w:r w:rsidR="00FD6843" w:rsidDel="00315AA9">
            <w:rPr>
              <w:rFonts w:ascii="Times New Roman" w:hAnsi="Times New Roman" w:cs="Times New Roman"/>
              <w:color w:val="000000"/>
              <w:sz w:val="24"/>
              <w:szCs w:val="24"/>
            </w:rPr>
            <w:delText>Управляющей организации</w:delText>
          </w:r>
        </w:del>
      </w:ins>
      <w:del w:id="4771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, либо Собственниками; </w:delText>
        </w:r>
      </w:del>
    </w:p>
    <w:p w14:paraId="48A2B32A" w14:textId="11CB7479" w:rsidR="000041A1" w:rsidRPr="000041A1" w:rsidDel="00315AA9" w:rsidRDefault="00CB6612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772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773" w:author="Степанова Любовь Борисовна" w:date="2024-10-30T18:45:00Z">
        <w:r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23.8.</w:delText>
        </w:r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2. </w:delText>
        </w:r>
      </w:del>
      <w:del w:id="4774" w:author="Степанова Любовь Борисовна" w:date="2024-10-28T17:57:00Z">
        <w:r w:rsidR="000041A1" w:rsidRPr="000041A1" w:rsidDel="0037704D">
          <w:rPr>
            <w:rFonts w:ascii="Times New Roman" w:hAnsi="Times New Roman" w:cs="Times New Roman"/>
            <w:color w:val="000000"/>
            <w:sz w:val="24"/>
            <w:szCs w:val="24"/>
          </w:rPr>
          <w:delText>ф</w:delText>
        </w:r>
      </w:del>
      <w:del w:id="4775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ото или видеосъемкой с указанием даты и времени съемки; </w:delText>
        </w:r>
      </w:del>
    </w:p>
    <w:p w14:paraId="24C0305F" w14:textId="1F3D04EA" w:rsidR="000041A1" w:rsidRPr="000041A1" w:rsidDel="00315AA9" w:rsidRDefault="00CB6612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776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777" w:author="Степанова Любовь Борисовна" w:date="2024-10-30T18:45:00Z">
        <w:r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23.8</w:delText>
        </w:r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.3. </w:delText>
        </w:r>
      </w:del>
      <w:del w:id="4778" w:author="Степанова Любовь Борисовна" w:date="2024-10-28T17:57:00Z">
        <w:r w:rsidR="000041A1" w:rsidRPr="000041A1" w:rsidDel="0037704D">
          <w:rPr>
            <w:rFonts w:ascii="Times New Roman" w:hAnsi="Times New Roman" w:cs="Times New Roman"/>
            <w:color w:val="000000"/>
            <w:sz w:val="24"/>
            <w:szCs w:val="24"/>
          </w:rPr>
          <w:delText>п</w:delText>
        </w:r>
      </w:del>
      <w:del w:id="4779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исьменным заявлением пострадавшего или свидетеля, заверенным не менее чем одним свидетелем произошедшего события нарушения; </w:delText>
        </w:r>
      </w:del>
    </w:p>
    <w:p w14:paraId="7C0C6561" w14:textId="28BC9941" w:rsidR="000041A1" w:rsidRPr="000041A1" w:rsidDel="00315AA9" w:rsidRDefault="00CB6612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780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781" w:author="Степанова Любовь Борисовна" w:date="2024-10-30T18:45:00Z">
        <w:r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23.8.</w:delText>
        </w:r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4. </w:delText>
        </w:r>
      </w:del>
      <w:del w:id="4782" w:author="Степанова Любовь Борисовна" w:date="2024-10-28T17:57:00Z">
        <w:r w:rsidR="000041A1" w:rsidRPr="000041A1" w:rsidDel="0037704D">
          <w:rPr>
            <w:rFonts w:ascii="Times New Roman" w:hAnsi="Times New Roman" w:cs="Times New Roman"/>
            <w:color w:val="000000"/>
            <w:sz w:val="24"/>
            <w:szCs w:val="24"/>
          </w:rPr>
          <w:delText>а</w:delText>
        </w:r>
      </w:del>
      <w:del w:id="4783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ктом, составленным не менее чем двумя Собственниками или Пользователями помещений в ЖК</w:delText>
        </w:r>
      </w:del>
      <w:ins w:id="4784" w:author="Зыков Олег Викторович" w:date="2024-10-17T14:02:00Z">
        <w:del w:id="4785" w:author="Степанова Любовь Борисовна" w:date="2024-10-30T18:45:00Z">
          <w:r w:rsidR="00FD6843" w:rsidDel="00315AA9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</w:del>
      </w:ins>
      <w:del w:id="4786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, </w:delText>
        </w:r>
      </w:del>
    </w:p>
    <w:p w14:paraId="029A3546" w14:textId="13735DB9" w:rsidR="000041A1" w:rsidRPr="000041A1" w:rsidDel="00315AA9" w:rsidRDefault="00CB6612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787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788" w:author="Степанова Любовь Борисовна" w:date="2024-10-30T18:45:00Z">
        <w:r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23.8</w:delText>
        </w:r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.5. </w:delText>
        </w:r>
      </w:del>
      <w:del w:id="4789" w:author="Степанова Любовь Борисовна" w:date="2024-10-28T17:57:00Z">
        <w:r w:rsidR="000041A1" w:rsidRPr="000041A1" w:rsidDel="0037704D">
          <w:rPr>
            <w:rFonts w:ascii="Times New Roman" w:hAnsi="Times New Roman" w:cs="Times New Roman"/>
            <w:color w:val="000000"/>
            <w:sz w:val="24"/>
            <w:szCs w:val="24"/>
          </w:rPr>
          <w:delText>а</w:delText>
        </w:r>
      </w:del>
      <w:del w:id="4790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ктом, составленным представителем УК </w:delText>
        </w:r>
      </w:del>
      <w:ins w:id="4791" w:author="Зыков Олег Викторович" w:date="2024-10-17T14:02:00Z">
        <w:del w:id="4792" w:author="Степанова Любовь Борисовна" w:date="2024-10-30T18:45:00Z">
          <w:r w:rsidR="00FD6843" w:rsidDel="00315AA9">
            <w:rPr>
              <w:rFonts w:ascii="Times New Roman" w:hAnsi="Times New Roman" w:cs="Times New Roman"/>
              <w:color w:val="000000"/>
              <w:sz w:val="24"/>
              <w:szCs w:val="24"/>
            </w:rPr>
            <w:delText>Управляющей организации</w:delText>
          </w:r>
          <w:r w:rsidR="00FD6843" w:rsidRPr="000041A1" w:rsidDel="00315AA9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</w:delText>
          </w:r>
        </w:del>
      </w:ins>
      <w:del w:id="4793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или подрядной организации, выполняющей работы, оказывающей услуги в ЖК</w:delText>
        </w:r>
      </w:del>
      <w:ins w:id="4794" w:author="Зыков Олег Викторович" w:date="2024-10-17T14:02:00Z">
        <w:del w:id="4795" w:author="Степанова Любовь Борисовна" w:date="2024-10-30T18:45:00Z">
          <w:r w:rsidR="00FD6843" w:rsidDel="00315AA9">
            <w:rPr>
              <w:rFonts w:ascii="Times New Roman" w:hAnsi="Times New Roman" w:cs="Times New Roman"/>
              <w:color w:val="000000"/>
              <w:sz w:val="24"/>
              <w:szCs w:val="24"/>
            </w:rPr>
            <w:delText>Комплексе</w:delText>
          </w:r>
        </w:del>
      </w:ins>
      <w:del w:id="4796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, и не менее чем одним Собственником или Пользователем помещения в ЖК</w:delText>
        </w:r>
      </w:del>
      <w:ins w:id="4797" w:author="Зыков Олег Викторович" w:date="2024-10-17T14:03:00Z">
        <w:del w:id="4798" w:author="Степанова Любовь Борисовна" w:date="2024-10-30T18:45:00Z">
          <w:r w:rsidR="00FD6843" w:rsidDel="00315AA9">
            <w:rPr>
              <w:rFonts w:ascii="Times New Roman" w:hAnsi="Times New Roman" w:cs="Times New Roman"/>
              <w:color w:val="000000"/>
              <w:sz w:val="24"/>
              <w:szCs w:val="24"/>
            </w:rPr>
            <w:delText>МКД</w:delText>
          </w:r>
        </w:del>
      </w:ins>
      <w:del w:id="4799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, </w:delText>
        </w:r>
      </w:del>
    </w:p>
    <w:p w14:paraId="70FA7BCB" w14:textId="23269508" w:rsidR="000041A1" w:rsidRPr="000041A1" w:rsidDel="00315AA9" w:rsidRDefault="00CB6612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800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801" w:author="Степанова Любовь Борисовна" w:date="2024-10-30T18:45:00Z">
        <w:r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23.8</w:delText>
        </w:r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.6. </w:delText>
        </w:r>
      </w:del>
      <w:del w:id="4802" w:author="Степанова Любовь Борисовна" w:date="2024-10-28T17:57:00Z">
        <w:r w:rsidR="000041A1" w:rsidRPr="000041A1" w:rsidDel="0037704D">
          <w:rPr>
            <w:rFonts w:ascii="Times New Roman" w:hAnsi="Times New Roman" w:cs="Times New Roman"/>
            <w:color w:val="000000"/>
            <w:sz w:val="24"/>
            <w:szCs w:val="24"/>
          </w:rPr>
          <w:delText>р</w:delText>
        </w:r>
      </w:del>
      <w:del w:id="4803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ешением (предписанием, актом, протоколом и т.п.) органов государственной, муниципальной и судебной власти. </w:delText>
        </w:r>
      </w:del>
    </w:p>
    <w:p w14:paraId="546C11E2" w14:textId="04223F9F" w:rsidR="000041A1" w:rsidRPr="000041A1" w:rsidDel="00315AA9" w:rsidRDefault="00CB6612" w:rsidP="006B2FA1">
      <w:pPr>
        <w:autoSpaceDE w:val="0"/>
        <w:autoSpaceDN w:val="0"/>
        <w:adjustRightInd w:val="0"/>
        <w:spacing w:after="23" w:line="240" w:lineRule="auto"/>
        <w:ind w:firstLine="567"/>
        <w:jc w:val="both"/>
        <w:rPr>
          <w:del w:id="4804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805" w:author="Степанова Любовь Борисовна" w:date="2024-10-30T18:45:00Z">
        <w:r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23.9</w:delText>
        </w:r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Для установления факта нарушения и виновного лица достаточно одного из доказательств, предусмотренных п. 11.4. настоящих Правил. </w:delText>
        </w:r>
      </w:del>
    </w:p>
    <w:p w14:paraId="50F6F4AD" w14:textId="7851A283" w:rsidR="000041A1" w:rsidRPr="000041A1" w:rsidDel="00315AA9" w:rsidRDefault="00CB6612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806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807" w:author="Степанова Любовь Борисовна" w:date="2024-10-30T18:45:00Z">
        <w:r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23.10</w:delText>
        </w:r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. Размер ущерба, причиненного Собственнику/Пользователю, Общему имуществу или третьим лицам, определяется специализированной организацией либо исходя из фактических затрат собственника на приведение имущества в первоначальное состояние. </w:delText>
        </w:r>
      </w:del>
    </w:p>
    <w:p w14:paraId="2D156811" w14:textId="051BDA75" w:rsidR="000041A1" w:rsidRPr="000041A1" w:rsidDel="00315AA9" w:rsidRDefault="000041A1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del w:id="4808" w:author="Степанова Любовь Борисовна" w:date="2024-10-30T18:45:00Z"/>
          <w:rFonts w:ascii="Times New Roman" w:hAnsi="Times New Roman" w:cs="Times New Roman"/>
          <w:color w:val="000000"/>
          <w:sz w:val="24"/>
          <w:szCs w:val="24"/>
        </w:rPr>
      </w:pPr>
      <w:del w:id="4809" w:author="Степанова Любовь Борисовна" w:date="2024-10-30T18:45:00Z">
        <w:r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За злостное и неоднократное нарушение любого из правил УК </w:delText>
        </w:r>
      </w:del>
      <w:ins w:id="4810" w:author="Зыков Олег Викторович" w:date="2024-10-17T14:03:00Z">
        <w:del w:id="4811" w:author="Степанова Любовь Борисовна" w:date="2024-10-30T18:45:00Z">
          <w:r w:rsidR="00FD6843" w:rsidDel="00315AA9">
            <w:rPr>
              <w:rFonts w:ascii="Times New Roman" w:hAnsi="Times New Roman" w:cs="Times New Roman"/>
              <w:color w:val="000000"/>
              <w:sz w:val="24"/>
              <w:szCs w:val="24"/>
            </w:rPr>
            <w:delText>Управляющей организации</w:delText>
          </w:r>
          <w:r w:rsidR="00FD6843" w:rsidRPr="000041A1" w:rsidDel="00315AA9">
            <w:rPr>
              <w:rFonts w:ascii="Times New Roman" w:hAnsi="Times New Roman" w:cs="Times New Roman"/>
              <w:color w:val="000000"/>
              <w:sz w:val="24"/>
              <w:szCs w:val="24"/>
            </w:rPr>
            <w:delText xml:space="preserve"> </w:delText>
          </w:r>
        </w:del>
      </w:ins>
      <w:del w:id="4812" w:author="Степанова Любовь Борисовна" w:date="2024-10-30T18:45:00Z">
        <w:r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вправе ограничить доступ авто на территорию и/или обратиться с заявление в компетентные органы </w:delText>
        </w:r>
      </w:del>
    </w:p>
    <w:p w14:paraId="29461823" w14:textId="73DFAA92" w:rsidR="000041A1" w:rsidRPr="000041A1" w:rsidRDefault="00315AA9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ins w:id="4813" w:author="Степанова Любовь Борисовна" w:date="2024-10-30T18:45:00Z">
        <w:r>
          <w:rPr>
            <w:rFonts w:ascii="Times New Roman" w:hAnsi="Times New Roman" w:cs="Times New Roman"/>
            <w:color w:val="000000"/>
            <w:sz w:val="24"/>
            <w:szCs w:val="24"/>
          </w:rPr>
          <w:t>18</w:t>
        </w:r>
      </w:ins>
      <w:del w:id="4814" w:author="Степанова Любовь Борисовна" w:date="2024-10-30T18:45:00Z">
        <w:r w:rsidR="00CB6612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23</w:delText>
        </w:r>
      </w:del>
      <w:r w:rsidR="00CB6612">
        <w:rPr>
          <w:rFonts w:ascii="Times New Roman" w:hAnsi="Times New Roman" w:cs="Times New Roman"/>
          <w:color w:val="000000"/>
          <w:sz w:val="24"/>
          <w:szCs w:val="24"/>
        </w:rPr>
        <w:t>.</w:t>
      </w:r>
      <w:ins w:id="4815" w:author="Степанова Любовь Борисовна" w:date="2024-10-30T18:45:00Z">
        <w:r>
          <w:rPr>
            <w:rFonts w:ascii="Times New Roman" w:hAnsi="Times New Roman" w:cs="Times New Roman"/>
            <w:color w:val="000000"/>
            <w:sz w:val="24"/>
            <w:szCs w:val="24"/>
          </w:rPr>
          <w:t>5</w:t>
        </w:r>
      </w:ins>
      <w:del w:id="4816" w:author="Степанова Любовь Борисовна" w:date="2024-10-30T18:45:00Z">
        <w:r w:rsidR="00CB6612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11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. В случае нарушения </w:t>
      </w:r>
      <w:del w:id="4817" w:author="Степанова Любовь Борисовна" w:date="2024-10-30T18:45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вышеуказанных п</w:delText>
        </w:r>
      </w:del>
      <w:ins w:id="4818" w:author="Степанова Любовь Борисовна" w:date="2024-10-30T18:45:00Z">
        <w:r>
          <w:rPr>
            <w:rFonts w:ascii="Times New Roman" w:hAnsi="Times New Roman" w:cs="Times New Roman"/>
            <w:color w:val="000000"/>
            <w:sz w:val="24"/>
            <w:szCs w:val="24"/>
          </w:rPr>
          <w:t>П</w:t>
        </w:r>
      </w:ins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равил </w:t>
      </w:r>
      <w:del w:id="4819" w:author="Степанова Любовь Борисовна" w:date="2024-10-30T18:46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с</w:delText>
        </w:r>
      </w:del>
      <w:del w:id="4820" w:author="Степанова Любовь Борисовна" w:date="2024-10-30T18:47:00Z">
        <w:r w:rsidR="000041A1" w:rsidRPr="000041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обственнику выносится</w:delText>
        </w:r>
      </w:del>
      <w:r w:rsidR="000041A1" w:rsidRPr="000041A1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</w:p>
    <w:p w14:paraId="2E92D9F1" w14:textId="0264F02A" w:rsidR="000041A1" w:rsidRPr="006B2FA1" w:rsidRDefault="00CB6612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B2FA1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0041A1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при первом нарушении правил </w:t>
      </w:r>
      <w:ins w:id="4821" w:author="Степанова Любовь Борисовна" w:date="2024-10-30T18:46:00Z">
        <w:r w:rsidR="00315AA9">
          <w:rPr>
            <w:rFonts w:ascii="Times New Roman" w:hAnsi="Times New Roman" w:cs="Times New Roman"/>
            <w:color w:val="000000"/>
            <w:sz w:val="24"/>
            <w:szCs w:val="24"/>
          </w:rPr>
          <w:t>У</w:t>
        </w:r>
      </w:ins>
      <w:del w:id="4822" w:author="Степанова Любовь Борисовна" w:date="2024-10-30T18:46:00Z">
        <w:r w:rsidR="000041A1" w:rsidRPr="006B2F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у</w:delText>
        </w:r>
      </w:del>
      <w:r w:rsidR="000041A1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правляющая </w:t>
      </w:r>
      <w:del w:id="4823" w:author="Зыков Олег Викторович" w:date="2024-10-17T15:06:00Z">
        <w:r w:rsidR="000041A1" w:rsidRPr="006B2FA1" w:rsidDel="002D4550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компания </w:delText>
        </w:r>
      </w:del>
      <w:ins w:id="4824" w:author="Зыков Олег Викторович" w:date="2024-10-17T15:06:00Z">
        <w:r w:rsidR="002D4550">
          <w:rPr>
            <w:rFonts w:ascii="Times New Roman" w:hAnsi="Times New Roman" w:cs="Times New Roman"/>
            <w:color w:val="000000"/>
            <w:sz w:val="24"/>
            <w:szCs w:val="24"/>
          </w:rPr>
          <w:t>организация</w:t>
        </w:r>
        <w:r w:rsidR="002D4550" w:rsidRPr="006B2F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="000041A1" w:rsidRPr="006B2FA1">
        <w:rPr>
          <w:rFonts w:ascii="Times New Roman" w:hAnsi="Times New Roman" w:cs="Times New Roman"/>
          <w:color w:val="000000"/>
          <w:sz w:val="24"/>
          <w:szCs w:val="24"/>
        </w:rPr>
        <w:t>имеет право сделать предупреждение</w:t>
      </w:r>
      <w:ins w:id="4825" w:author="Степанова Любовь Борисовна" w:date="2024-10-30T18:47:00Z">
        <w:r w:rsidR="00315AA9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del w:id="4826" w:author="Степанова Любовь Борисовна" w:date="2024-10-30T18:47:00Z">
        <w:r w:rsidR="000041A1" w:rsidRPr="006B2F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  <w:del w:id="4827" w:author="Степанова Любовь Борисовна" w:date="2024-10-30T18:46:00Z">
        <w:r w:rsidR="000041A1" w:rsidRPr="006B2F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(кроме правил остановки и стоянки автотранспорта) - предупреждение</w:delText>
        </w:r>
      </w:del>
      <w:del w:id="4828" w:author="Степанова Любовь Борисовна" w:date="2024-10-30T18:47:00Z">
        <w:r w:rsidR="000041A1" w:rsidRPr="006B2F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 </w:delText>
        </w:r>
      </w:del>
      <w:ins w:id="4829" w:author="Степанова Любовь Борисовна" w:date="2024-10-30T18:47:00Z">
        <w:r w:rsidR="00315AA9">
          <w:rPr>
            <w:rFonts w:ascii="Times New Roman" w:hAnsi="Times New Roman" w:cs="Times New Roman"/>
            <w:color w:val="000000"/>
            <w:sz w:val="24"/>
            <w:szCs w:val="24"/>
          </w:rPr>
          <w:t>С</w:t>
        </w:r>
        <w:r w:rsidR="00315AA9" w:rsidRPr="000041A1">
          <w:rPr>
            <w:rFonts w:ascii="Times New Roman" w:hAnsi="Times New Roman" w:cs="Times New Roman"/>
            <w:color w:val="000000"/>
            <w:sz w:val="24"/>
            <w:szCs w:val="24"/>
          </w:rPr>
          <w:t>обственнику</w:t>
        </w:r>
        <w:r w:rsidR="00315AA9">
          <w:rPr>
            <w:rFonts w:ascii="Times New Roman" w:hAnsi="Times New Roman" w:cs="Times New Roman"/>
            <w:color w:val="000000"/>
            <w:sz w:val="24"/>
            <w:szCs w:val="24"/>
          </w:rPr>
          <w:t>/Пользовате</w:t>
        </w:r>
        <w:r w:rsidR="00315AA9">
          <w:rPr>
            <w:rFonts w:ascii="Times New Roman" w:hAnsi="Times New Roman" w:cs="Times New Roman"/>
            <w:color w:val="000000"/>
            <w:sz w:val="24"/>
            <w:szCs w:val="24"/>
          </w:rPr>
          <w:t>л</w:t>
        </w:r>
        <w:r w:rsidR="00315AA9">
          <w:rPr>
            <w:rFonts w:ascii="Times New Roman" w:hAnsi="Times New Roman" w:cs="Times New Roman"/>
            <w:color w:val="000000"/>
            <w:sz w:val="24"/>
            <w:szCs w:val="24"/>
          </w:rPr>
          <w:t>ю</w:t>
        </w:r>
        <w:r w:rsidR="00315AA9" w:rsidRPr="000041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="000041A1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о недопустимости повторения в будущем нарушения; </w:t>
      </w:r>
    </w:p>
    <w:p w14:paraId="3741350A" w14:textId="18F63166" w:rsidR="000E1683" w:rsidRDefault="00CB6612" w:rsidP="006B2FA1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B2FA1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0041A1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при повторном и неоднократном, злостном нарушении правил </w:t>
      </w:r>
      <w:del w:id="4830" w:author="Зыков Олег Викторович" w:date="2024-10-17T14:04:00Z">
        <w:r w:rsidR="000041A1" w:rsidRPr="006B2FA1" w:rsidDel="00FD6843">
          <w:rPr>
            <w:rFonts w:ascii="Times New Roman" w:hAnsi="Times New Roman" w:cs="Times New Roman"/>
            <w:color w:val="000000"/>
            <w:sz w:val="24"/>
            <w:szCs w:val="24"/>
          </w:rPr>
          <w:delText xml:space="preserve">УК </w:delText>
        </w:r>
      </w:del>
      <w:ins w:id="4831" w:author="Зыков Олег Викторович" w:date="2024-10-17T14:04:00Z">
        <w:r w:rsidR="00FD6843">
          <w:rPr>
            <w:rFonts w:ascii="Times New Roman" w:hAnsi="Times New Roman" w:cs="Times New Roman"/>
            <w:color w:val="000000"/>
            <w:sz w:val="24"/>
            <w:szCs w:val="24"/>
          </w:rPr>
          <w:t>Управляющая организация</w:t>
        </w:r>
        <w:r w:rsidR="00FD6843" w:rsidRPr="006B2FA1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r w:rsidR="000041A1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вправе </w:t>
      </w:r>
      <w:r w:rsidR="000E1683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ограничить доступ </w:t>
      </w:r>
      <w:r w:rsidR="000E1683" w:rsidRPr="00B27EC4">
        <w:rPr>
          <w:rFonts w:ascii="Times New Roman" w:hAnsi="Times New Roman" w:cs="Times New Roman"/>
          <w:color w:val="000000"/>
          <w:sz w:val="24"/>
          <w:szCs w:val="24"/>
        </w:rPr>
        <w:t>к</w:t>
      </w:r>
      <w:r w:rsidR="000E1683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мобильному приложению</w:t>
      </w:r>
      <w:ins w:id="4832" w:author="Степанова Любовь Борисовна" w:date="2024-10-30T18:48:00Z">
        <w:r w:rsidR="00315AA9">
          <w:rPr>
            <w:rFonts w:ascii="Times New Roman" w:hAnsi="Times New Roman" w:cs="Times New Roman"/>
            <w:color w:val="000000"/>
            <w:sz w:val="24"/>
            <w:szCs w:val="24"/>
          </w:rPr>
          <w:t>,</w:t>
        </w:r>
      </w:ins>
      <w:r w:rsidR="000E1683" w:rsidRPr="006B2F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ins w:id="4833" w:author="Степанова Любовь Борисовна" w:date="2024-10-30T18:48:00Z">
        <w:r w:rsidR="00315AA9">
          <w:rPr>
            <w:rFonts w:ascii="Times New Roman" w:hAnsi="Times New Roman" w:cs="Times New Roman"/>
            <w:color w:val="000000"/>
            <w:sz w:val="24"/>
            <w:szCs w:val="24"/>
          </w:rPr>
          <w:t>программе доступа</w:t>
        </w:r>
        <w:r w:rsidR="00315AA9" w:rsidRPr="006B2FA1" w:rsidDel="00FD6843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ins>
      <w:del w:id="4834" w:author="Зыков Олег Викторович" w:date="2024-10-17T14:04:00Z">
        <w:r w:rsidR="000E1683" w:rsidRPr="006B2FA1" w:rsidDel="00FD6843">
          <w:rPr>
            <w:rFonts w:ascii="Times New Roman" w:hAnsi="Times New Roman" w:cs="Times New Roman"/>
            <w:color w:val="000000"/>
            <w:sz w:val="24"/>
            <w:szCs w:val="24"/>
          </w:rPr>
          <w:delText>УК</w:delText>
        </w:r>
      </w:del>
      <w:ins w:id="4835" w:author="Зыков Олег Викторович" w:date="2024-10-17T14:04:00Z">
        <w:r w:rsidR="00FD6843">
          <w:rPr>
            <w:rFonts w:ascii="Times New Roman" w:hAnsi="Times New Roman" w:cs="Times New Roman"/>
            <w:color w:val="000000"/>
            <w:sz w:val="24"/>
            <w:szCs w:val="24"/>
          </w:rPr>
          <w:t>Управляющей организации</w:t>
        </w:r>
      </w:ins>
      <w:ins w:id="4836" w:author="Степанова Любовь Борисовна" w:date="2024-10-30T18:48:00Z">
        <w:r w:rsidR="00315AA9">
          <w:rPr>
            <w:rFonts w:ascii="Times New Roman" w:hAnsi="Times New Roman" w:cs="Times New Roman"/>
            <w:color w:val="000000"/>
            <w:sz w:val="24"/>
            <w:szCs w:val="24"/>
          </w:rPr>
          <w:t>.</w:t>
        </w:r>
      </w:ins>
      <w:del w:id="4837" w:author="Степанова Любовь Борисовна" w:date="2024-10-30T18:47:00Z">
        <w:r w:rsidR="000E1683" w:rsidRPr="006B2FA1" w:rsidDel="00315AA9">
          <w:rPr>
            <w:rFonts w:ascii="Times New Roman" w:hAnsi="Times New Roman" w:cs="Times New Roman"/>
            <w:color w:val="000000"/>
            <w:sz w:val="24"/>
            <w:szCs w:val="24"/>
          </w:rPr>
          <w:delText>.</w:delText>
        </w:r>
      </w:del>
    </w:p>
    <w:p w14:paraId="06864338" w14:textId="77777777" w:rsidR="000041A1" w:rsidRPr="000041A1" w:rsidRDefault="000041A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7CD7BA1" w14:textId="2812E951" w:rsidR="000041A1" w:rsidRPr="006B2FA1" w:rsidRDefault="00315AA9" w:rsidP="006B2FA1">
      <w:pPr>
        <w:keepNext/>
        <w:keepLines/>
        <w:spacing w:after="0"/>
        <w:ind w:firstLine="567"/>
        <w:jc w:val="both"/>
        <w:outlineLvl w:val="1"/>
        <w:rPr>
          <w:rFonts w:ascii="Times New Roman" w:eastAsiaTheme="majorEastAsia" w:hAnsi="Times New Roman" w:cs="Times New Roman"/>
          <w:b/>
          <w:caps/>
          <w:sz w:val="24"/>
          <w:szCs w:val="24"/>
        </w:rPr>
      </w:pPr>
      <w:bookmarkStart w:id="4838" w:name="_Toc171700996"/>
      <w:ins w:id="4839" w:author="Степанова Любовь Борисовна" w:date="2024-10-30T18:48:00Z">
        <w:r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t>19</w:t>
        </w:r>
      </w:ins>
      <w:del w:id="4840" w:author="Степанова Любовь Борисовна" w:date="2024-10-30T18:48:00Z">
        <w:r w:rsidR="00CB6612" w:rsidRPr="006B2FA1" w:rsidDel="00315AA9">
          <w:rPr>
            <w:rFonts w:ascii="Times New Roman" w:eastAsiaTheme="majorEastAsia" w:hAnsi="Times New Roman" w:cs="Times New Roman"/>
            <w:b/>
            <w:caps/>
            <w:sz w:val="24"/>
            <w:szCs w:val="24"/>
          </w:rPr>
          <w:delText>24</w:delText>
        </w:r>
      </w:del>
      <w:r w:rsidR="00CB6612" w:rsidRPr="006B2FA1">
        <w:rPr>
          <w:rFonts w:ascii="Times New Roman" w:eastAsiaTheme="majorEastAsia" w:hAnsi="Times New Roman" w:cs="Times New Roman"/>
          <w:b/>
          <w:caps/>
          <w:sz w:val="24"/>
          <w:szCs w:val="24"/>
        </w:rPr>
        <w:t>.</w:t>
      </w:r>
      <w:r w:rsidR="000041A1" w:rsidRPr="006B2FA1">
        <w:rPr>
          <w:rFonts w:ascii="Times New Roman" w:eastAsiaTheme="majorEastAsia" w:hAnsi="Times New Roman" w:cs="Times New Roman"/>
          <w:b/>
          <w:caps/>
          <w:sz w:val="24"/>
          <w:szCs w:val="24"/>
        </w:rPr>
        <w:t xml:space="preserve"> Заключительные положен</w:t>
      </w:r>
      <w:r w:rsidR="00CB6612" w:rsidRPr="006B2FA1">
        <w:rPr>
          <w:rFonts w:ascii="Times New Roman" w:eastAsiaTheme="majorEastAsia" w:hAnsi="Times New Roman" w:cs="Times New Roman"/>
          <w:b/>
          <w:caps/>
          <w:sz w:val="24"/>
          <w:szCs w:val="24"/>
        </w:rPr>
        <w:t>ия</w:t>
      </w:r>
      <w:bookmarkEnd w:id="4838"/>
    </w:p>
    <w:p w14:paraId="510CC9D8" w14:textId="59373DEC" w:rsidR="000041A1" w:rsidRPr="000041A1" w:rsidRDefault="000041A1" w:rsidP="006B2FA1">
      <w:pPr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1A1">
        <w:rPr>
          <w:rFonts w:ascii="Times New Roman" w:hAnsi="Times New Roman" w:cs="Times New Roman"/>
          <w:sz w:val="24"/>
          <w:szCs w:val="24"/>
        </w:rPr>
        <w:t xml:space="preserve">Внесение изменений в настоящие Правила и принятие приложений к ним, не указанных в настоящих Правилах, осуществляется Управляющей </w:t>
      </w:r>
      <w:del w:id="4841" w:author="Зыков Олег Викторович" w:date="2024-10-17T14:04:00Z">
        <w:r w:rsidRPr="000041A1" w:rsidDel="00FD6843">
          <w:rPr>
            <w:rFonts w:ascii="Times New Roman" w:hAnsi="Times New Roman" w:cs="Times New Roman"/>
            <w:sz w:val="24"/>
            <w:szCs w:val="24"/>
          </w:rPr>
          <w:delText xml:space="preserve">компанией </w:delText>
        </w:r>
      </w:del>
      <w:ins w:id="4842" w:author="Зыков Олег Викторович" w:date="2024-10-17T14:04:00Z">
        <w:r w:rsidR="00FD6843">
          <w:rPr>
            <w:rFonts w:ascii="Times New Roman" w:hAnsi="Times New Roman" w:cs="Times New Roman"/>
            <w:sz w:val="24"/>
            <w:szCs w:val="24"/>
          </w:rPr>
          <w:t>организацией</w:t>
        </w:r>
        <w:r w:rsidR="00FD6843" w:rsidRPr="000041A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041A1">
        <w:rPr>
          <w:rFonts w:ascii="Times New Roman" w:hAnsi="Times New Roman" w:cs="Times New Roman"/>
          <w:sz w:val="24"/>
          <w:szCs w:val="24"/>
        </w:rPr>
        <w:t>в случае:</w:t>
      </w:r>
    </w:p>
    <w:p w14:paraId="72A8550F" w14:textId="2885ABAE" w:rsidR="000041A1" w:rsidRPr="000041A1" w:rsidRDefault="00CB6612" w:rsidP="006B2FA1">
      <w:pPr>
        <w:spacing w:after="0"/>
        <w:ind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0041A1" w:rsidRPr="000041A1">
        <w:rPr>
          <w:rFonts w:ascii="Times New Roman" w:hAnsi="Times New Roman" w:cs="Times New Roman"/>
          <w:sz w:val="24"/>
          <w:szCs w:val="24"/>
        </w:rPr>
        <w:t>внесения изменений в нормативно-правовые акты, регламентирующие вопросы, отнесенные к сфере действия Правил;</w:t>
      </w:r>
    </w:p>
    <w:p w14:paraId="052B290C" w14:textId="3C604AAE" w:rsidR="001F77A0" w:rsidRPr="0037704D" w:rsidRDefault="00CB6612" w:rsidP="006B2FA1">
      <w:pPr>
        <w:spacing w:after="0"/>
        <w:ind w:firstLine="567"/>
        <w:jc w:val="both"/>
      </w:pPr>
      <w:r>
        <w:rPr>
          <w:rFonts w:ascii="Times New Roman" w:hAnsi="Times New Roman" w:cs="Times New Roman"/>
          <w:sz w:val="24"/>
          <w:szCs w:val="24"/>
        </w:rPr>
        <w:t>-</w:t>
      </w:r>
      <w:r w:rsidR="000041A1" w:rsidRPr="00166DDC">
        <w:rPr>
          <w:rFonts w:ascii="Times New Roman" w:hAnsi="Times New Roman" w:cs="Times New Roman"/>
          <w:sz w:val="24"/>
          <w:szCs w:val="24"/>
        </w:rPr>
        <w:t xml:space="preserve">принятия на Общем собрании собственников помещений в </w:t>
      </w:r>
      <w:ins w:id="4843" w:author="Степанова Любовь Борисовна" w:date="2024-10-30T18:48:00Z">
        <w:r w:rsidR="00315AA9">
          <w:rPr>
            <w:rFonts w:ascii="Times New Roman" w:hAnsi="Times New Roman" w:cs="Times New Roman"/>
            <w:sz w:val="24"/>
            <w:szCs w:val="24"/>
          </w:rPr>
          <w:t>МКД</w:t>
        </w:r>
      </w:ins>
      <w:del w:id="4844" w:author="Степанова Любовь Борисовна" w:date="2024-10-30T18:48:00Z">
        <w:r w:rsidR="000041A1" w:rsidRPr="00166DDC" w:rsidDel="00315AA9">
          <w:rPr>
            <w:rFonts w:ascii="Times New Roman" w:hAnsi="Times New Roman" w:cs="Times New Roman"/>
            <w:sz w:val="24"/>
            <w:szCs w:val="24"/>
          </w:rPr>
          <w:delText>многоквартирном доме</w:delText>
        </w:r>
      </w:del>
      <w:r w:rsidR="000041A1" w:rsidRPr="00166DDC">
        <w:rPr>
          <w:rFonts w:ascii="Times New Roman" w:hAnsi="Times New Roman" w:cs="Times New Roman"/>
          <w:sz w:val="24"/>
          <w:szCs w:val="24"/>
        </w:rPr>
        <w:t xml:space="preserve"> решений об изменении и дополнении настоящих Правил</w:t>
      </w:r>
      <w:r w:rsidR="00242579">
        <w:rPr>
          <w:rFonts w:ascii="Times New Roman" w:hAnsi="Times New Roman" w:cs="Times New Roman"/>
          <w:sz w:val="24"/>
          <w:szCs w:val="24"/>
        </w:rPr>
        <w:t>.</w:t>
      </w:r>
    </w:p>
    <w:sectPr w:rsidR="001F77A0" w:rsidRPr="0037704D" w:rsidSect="001F77A0">
      <w:footerReference w:type="default" r:id="rId25"/>
      <w:pgSz w:w="11906" w:h="16838"/>
      <w:pgMar w:top="709" w:right="850" w:bottom="993" w:left="1701" w:header="708" w:footer="266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ВОЛОДИН Артем Владимирович" w:date="2024-09-25T16:41:00Z" w:initials="ВАВ">
    <w:p w14:paraId="0962C634" w14:textId="2CFE2E36" w:rsidR="00F6451A" w:rsidRDefault="00F6451A">
      <w:pPr>
        <w:pStyle w:val="af2"/>
      </w:pPr>
      <w:r>
        <w:rPr>
          <w:rStyle w:val="af1"/>
        </w:rPr>
        <w:annotationRef/>
      </w:r>
      <w:r>
        <w:t>Заглавные буквы исправить на строчные. Вырви глаз читать такое оглавление документа</w:t>
      </w:r>
    </w:p>
  </w:comment>
  <w:comment w:id="141" w:author="ВОЛОДИН Артем Владимирович" w:date="2024-09-25T15:33:00Z" w:initials="ВАВ">
    <w:p w14:paraId="1DF37FFD" w14:textId="515A2610" w:rsidR="00F6451A" w:rsidRDefault="00F6451A">
      <w:pPr>
        <w:pStyle w:val="af2"/>
      </w:pPr>
      <w:r>
        <w:rPr>
          <w:rStyle w:val="af1"/>
        </w:rPr>
        <w:annotationRef/>
      </w:r>
      <w:r>
        <w:t>Упоминание о такой службе нет нигде, ни далее по тексту, ни в договоре управления.</w:t>
      </w:r>
    </w:p>
    <w:p w14:paraId="4AA6454F" w14:textId="32D83411" w:rsidR="00F6451A" w:rsidRDefault="00F6451A">
      <w:pPr>
        <w:pStyle w:val="af2"/>
      </w:pPr>
      <w:r>
        <w:t>НЕОБХОДИМО привести в соответствие либо описать какие виды услуг обеспечивает «служба»</w:t>
      </w:r>
    </w:p>
  </w:comment>
  <w:comment w:id="142" w:author="Степанова Любовь Борисовна" w:date="2024-09-26T15:11:00Z" w:initials="СЛБ">
    <w:p w14:paraId="14FC55FC" w14:textId="7AF9EB56" w:rsidR="00F6451A" w:rsidRDefault="00F6451A">
      <w:pPr>
        <w:pStyle w:val="af2"/>
      </w:pPr>
      <w:r>
        <w:rPr>
          <w:rStyle w:val="af1"/>
        </w:rPr>
        <w:annotationRef/>
      </w:r>
      <w:r>
        <w:t>Исправлено на «администратор».</w:t>
      </w:r>
    </w:p>
  </w:comment>
  <w:comment w:id="151" w:author="Екатерина Шнайдер" w:date="2024-08-22T21:40:00Z" w:initials="ЕШ">
    <w:p w14:paraId="7459C1C6" w14:textId="1FC2FDE3" w:rsidR="00F6451A" w:rsidRDefault="00F6451A">
      <w:pPr>
        <w:pStyle w:val="af2"/>
      </w:pPr>
      <w:r>
        <w:rPr>
          <w:rStyle w:val="af1"/>
        </w:rPr>
        <w:annotationRef/>
      </w:r>
      <w:r>
        <w:t>Хотим телефон своего диспетчера5</w:t>
      </w:r>
    </w:p>
  </w:comment>
  <w:comment w:id="153" w:author="Хайретдинова Галия Динмухаммятовна" w:date="2024-09-06T16:18:00Z" w:initials="ХГД">
    <w:p w14:paraId="04E9BBFC" w14:textId="0FE7401D" w:rsidR="00F6451A" w:rsidRDefault="00F6451A">
      <w:pPr>
        <w:pStyle w:val="af2"/>
      </w:pPr>
      <w:r>
        <w:rPr>
          <w:rStyle w:val="af1"/>
        </w:rPr>
        <w:annotationRef/>
      </w:r>
      <w:r>
        <w:t>добавила</w:t>
      </w:r>
    </w:p>
  </w:comment>
  <w:comment w:id="158" w:author="ВОЛОДИН Артем Владимирович" w:date="2024-09-25T16:44:00Z" w:initials="ВАВ">
    <w:p w14:paraId="02FBA5B2" w14:textId="6C5891A3" w:rsidR="00F6451A" w:rsidRDefault="00F6451A">
      <w:pPr>
        <w:pStyle w:val="af2"/>
      </w:pPr>
      <w:r>
        <w:rPr>
          <w:rStyle w:val="af1"/>
        </w:rPr>
        <w:annotationRef/>
      </w:r>
      <w:r>
        <w:t xml:space="preserve">нумерация не корректная (1, 2,3, …), </w:t>
      </w:r>
      <w:r>
        <w:t>см.разделы 3,4 и тд</w:t>
      </w:r>
    </w:p>
  </w:comment>
  <w:comment w:id="183" w:author="ВОЛОДИН Артем Владимирович" w:date="2024-09-25T16:09:00Z" w:initials="ВАВ">
    <w:p w14:paraId="67E42D18" w14:textId="7C25B615" w:rsidR="00F6451A" w:rsidRDefault="00F6451A">
      <w:pPr>
        <w:pStyle w:val="af2"/>
      </w:pPr>
      <w:r>
        <w:rPr>
          <w:rStyle w:val="af1"/>
        </w:rPr>
        <w:annotationRef/>
      </w:r>
      <w:r>
        <w:t>нужна нумерация терминов, аналогично ДУ, термины должны одинаковыми в ДУ и Правилами проживаниями</w:t>
      </w:r>
    </w:p>
  </w:comment>
  <w:comment w:id="281" w:author="Хайретдинова Галия Динмухаммятовна" w:date="2024-09-06T16:18:00Z" w:initials="ХГД">
    <w:p w14:paraId="2B99F00A" w14:textId="6A330A11" w:rsidR="00F6451A" w:rsidRDefault="00F6451A">
      <w:pPr>
        <w:pStyle w:val="af2"/>
      </w:pPr>
      <w:r>
        <w:rPr>
          <w:rStyle w:val="af1"/>
        </w:rPr>
        <w:annotationRef/>
      </w:r>
      <w:r>
        <w:t>убираем</w:t>
      </w:r>
    </w:p>
  </w:comment>
  <w:comment w:id="282" w:author="Екатерина Шнайдер" w:date="2024-08-22T21:44:00Z" w:initials="ЕШ">
    <w:p w14:paraId="5C85A89D" w14:textId="70F7D43C" w:rsidR="00F6451A" w:rsidRDefault="00F6451A">
      <w:pPr>
        <w:pStyle w:val="af2"/>
      </w:pPr>
      <w:r>
        <w:rPr>
          <w:rStyle w:val="af1"/>
        </w:rPr>
        <w:annotationRef/>
      </w:r>
      <w:r>
        <w:t>Что это? Убрать</w:t>
      </w:r>
    </w:p>
    <w:p w14:paraId="6E95FA81" w14:textId="77777777" w:rsidR="00F6451A" w:rsidRDefault="00F6451A">
      <w:pPr>
        <w:pStyle w:val="af2"/>
      </w:pPr>
    </w:p>
  </w:comment>
  <w:comment w:id="314" w:author="Хайретдинова Галия Динмухаммятовна" w:date="2024-09-06T16:25:00Z" w:initials="ХГД">
    <w:p w14:paraId="23649F88" w14:textId="77777777" w:rsidR="00F6451A" w:rsidRDefault="00F6451A" w:rsidP="00403B6A">
      <w:pPr>
        <w:pStyle w:val="af2"/>
      </w:pPr>
      <w:r>
        <w:rPr>
          <w:rStyle w:val="af1"/>
        </w:rPr>
        <w:annotationRef/>
      </w:r>
      <w:r>
        <w:t>Добавили термины</w:t>
      </w:r>
    </w:p>
  </w:comment>
  <w:comment w:id="524" w:author="ВОЛОДИН Артем Владимирович" w:date="2024-09-25T16:05:00Z" w:initials="ВАВ">
    <w:p w14:paraId="74BF4921" w14:textId="1D5ECA15" w:rsidR="00F6451A" w:rsidRDefault="00F6451A">
      <w:pPr>
        <w:pStyle w:val="af2"/>
      </w:pPr>
      <w:r>
        <w:rPr>
          <w:rStyle w:val="af1"/>
        </w:rPr>
        <w:annotationRef/>
      </w:r>
      <w:r>
        <w:t xml:space="preserve">Привести в единообразие, определение «Собственник» есть так же в ДУ </w:t>
      </w:r>
    </w:p>
  </w:comment>
  <w:comment w:id="675" w:author="Хайретдинова Галия Динмухаммятовна" w:date="2024-09-06T16:25:00Z" w:initials="ХГД">
    <w:p w14:paraId="346B3CDC" w14:textId="0980E81B" w:rsidR="00F6451A" w:rsidRDefault="00F6451A">
      <w:pPr>
        <w:pStyle w:val="af2"/>
      </w:pPr>
      <w:r>
        <w:rPr>
          <w:rStyle w:val="af1"/>
        </w:rPr>
        <w:annotationRef/>
      </w:r>
      <w:r>
        <w:t>Добавили термины</w:t>
      </w:r>
    </w:p>
  </w:comment>
  <w:comment w:id="849" w:author="ВОЛОДИН Артем Владимирович" w:date="2024-09-25T16:44:00Z" w:initials="ВАВ">
    <w:p w14:paraId="0F4B710C" w14:textId="77777777" w:rsidR="00F6451A" w:rsidRDefault="00F6451A" w:rsidP="0064635D">
      <w:pPr>
        <w:pStyle w:val="af2"/>
      </w:pPr>
      <w:r>
        <w:rPr>
          <w:rStyle w:val="af1"/>
        </w:rPr>
        <w:annotationRef/>
      </w:r>
      <w:r>
        <w:t xml:space="preserve">нумерация не корректная (1, 2,3, …), </w:t>
      </w:r>
      <w:r>
        <w:t>см.разделы 3,4 и тд</w:t>
      </w:r>
    </w:p>
  </w:comment>
  <w:comment w:id="1004" w:author="ВОЛОДИН Артем Владимирович" w:date="2024-09-25T15:37:00Z" w:initials="ВАВ">
    <w:p w14:paraId="03271B3F" w14:textId="77777777" w:rsidR="00F6451A" w:rsidRDefault="00F6451A" w:rsidP="00BC30DA">
      <w:pPr>
        <w:pStyle w:val="af2"/>
      </w:pPr>
      <w:r>
        <w:rPr>
          <w:rStyle w:val="af1"/>
        </w:rPr>
        <w:annotationRef/>
      </w:r>
      <w:r>
        <w:t>Нумерацию нужно заменить, не должно быть нумерации из иностранных символов.</w:t>
      </w:r>
    </w:p>
  </w:comment>
  <w:comment w:id="1076" w:author="ВОЛОДИН Артем Владимирович" w:date="2024-09-25T16:48:00Z" w:initials="ВАВ">
    <w:p w14:paraId="14CD9BCB" w14:textId="22CAD3BF" w:rsidR="00F6451A" w:rsidRDefault="00F6451A">
      <w:pPr>
        <w:pStyle w:val="af2"/>
      </w:pPr>
      <w:r>
        <w:rPr>
          <w:rStyle w:val="af1"/>
        </w:rPr>
        <w:annotationRef/>
      </w:r>
      <w:r>
        <w:t>В РАЗДЕЛЕ 1 уже есть определение, что это МКД</w:t>
      </w:r>
    </w:p>
  </w:comment>
  <w:comment w:id="1111" w:author="ВОЛОДИН Артем Владимирович" w:date="2024-09-25T15:37:00Z" w:initials="ВАВ">
    <w:p w14:paraId="16473E87" w14:textId="085E10AF" w:rsidR="00F6451A" w:rsidRDefault="00F6451A">
      <w:pPr>
        <w:pStyle w:val="af2"/>
      </w:pPr>
      <w:r>
        <w:rPr>
          <w:rStyle w:val="af1"/>
        </w:rPr>
        <w:annotationRef/>
      </w:r>
      <w:r>
        <w:t>Нумерацию нужно заменить, не должно быть нумерации из иностранных символов.</w:t>
      </w:r>
    </w:p>
  </w:comment>
  <w:comment w:id="805" w:author="ВОЛОДИН Артем Владимирович" w:date="2024-09-25T16:54:00Z" w:initials="ВАВ">
    <w:p w14:paraId="78ED5FB4" w14:textId="236E99D7" w:rsidR="00F6451A" w:rsidRDefault="00F6451A">
      <w:pPr>
        <w:pStyle w:val="af2"/>
      </w:pPr>
      <w:r>
        <w:rPr>
          <w:rStyle w:val="af1"/>
        </w:rPr>
        <w:annotationRef/>
      </w:r>
      <w:r>
        <w:t xml:space="preserve">РАЗДЕЛЫ 1 и 3 я бы рекомендовал объединить и сократить как это было в старых правилах. Слишком много призывов – быть добрыми, отзывчивыми и пушистыми. Такие призывы должны быть </w:t>
      </w:r>
      <w:r>
        <w:t>изложены  просто и лаконично для формальности.</w:t>
      </w:r>
    </w:p>
  </w:comment>
  <w:comment w:id="1168" w:author="ВОЛОДИН Артем Владимирович" w:date="2024-09-25T16:59:00Z" w:initials="ВАВ">
    <w:p w14:paraId="65108B5E" w14:textId="4CBC4993" w:rsidR="00F6451A" w:rsidRDefault="00F6451A">
      <w:pPr>
        <w:pStyle w:val="af2"/>
      </w:pPr>
      <w:r>
        <w:rPr>
          <w:rStyle w:val="af1"/>
        </w:rPr>
        <w:annotationRef/>
      </w:r>
      <w:r>
        <w:t xml:space="preserve">Исключить, Правила должны кратко и понятно указывать что можно, а что нельзя. </w:t>
      </w:r>
    </w:p>
  </w:comment>
  <w:comment w:id="1174" w:author="ВОЛОДИН Артем Владимирович" w:date="2024-09-25T17:06:00Z" w:initials="ВАВ">
    <w:p w14:paraId="040229E3" w14:textId="387BE6BF" w:rsidR="00F6451A" w:rsidRDefault="00F6451A">
      <w:pPr>
        <w:pStyle w:val="af2"/>
      </w:pPr>
      <w:r>
        <w:rPr>
          <w:rStyle w:val="af1"/>
        </w:rPr>
        <w:annotationRef/>
      </w:r>
      <w:r>
        <w:t xml:space="preserve">Исключить. Зачем этот пункт если ст.17 ЖК РФ определено </w:t>
      </w:r>
      <w:r>
        <w:t>назначение  жилого помещения и пределы его использования, лишнее дублирование</w:t>
      </w:r>
    </w:p>
  </w:comment>
  <w:comment w:id="1221" w:author="ВОЛОДИН Артем Владимирович" w:date="2024-09-25T17:08:00Z" w:initials="ВАВ">
    <w:p w14:paraId="6FBB91EE" w14:textId="156828B4" w:rsidR="00F6451A" w:rsidRDefault="00F6451A">
      <w:pPr>
        <w:pStyle w:val="af2"/>
      </w:pPr>
      <w:r>
        <w:rPr>
          <w:rStyle w:val="af1"/>
        </w:rPr>
        <w:annotationRef/>
      </w:r>
      <w:r>
        <w:t>ЖК, МКД, какая-то путаница</w:t>
      </w:r>
    </w:p>
  </w:comment>
  <w:comment w:id="1480" w:author="Екатерина Шнайдер" w:date="2024-08-22T22:14:00Z" w:initials="ЕШ">
    <w:p w14:paraId="21A88F7A" w14:textId="77777777" w:rsidR="00F6451A" w:rsidRDefault="00F6451A" w:rsidP="00256368">
      <w:pPr>
        <w:pStyle w:val="af2"/>
      </w:pPr>
      <w:r>
        <w:rPr>
          <w:rStyle w:val="af1"/>
        </w:rPr>
        <w:annotationRef/>
      </w:r>
      <w:r>
        <w:t>Так у нас выгул Запрещен. Зачем это писать?</w:t>
      </w:r>
    </w:p>
  </w:comment>
  <w:comment w:id="1481" w:author="Хайретдинова Галия Динмухаммятовна" w:date="2024-09-09T14:56:00Z" w:initials="ХГД">
    <w:p w14:paraId="5A94F071" w14:textId="056759A9" w:rsidR="00F6451A" w:rsidRDefault="00F6451A" w:rsidP="00256368">
      <w:pPr>
        <w:pStyle w:val="af2"/>
      </w:pPr>
      <w:r>
        <w:rPr>
          <w:rStyle w:val="af1"/>
        </w:rPr>
        <w:annotationRef/>
      </w:r>
      <w:r>
        <w:t xml:space="preserve">Запрет написан для </w:t>
      </w:r>
      <w:r>
        <w:t xml:space="preserve">территории , на котором разрешен выгул собак – наружная прилегающая территория </w:t>
      </w:r>
    </w:p>
    <w:p w14:paraId="68E75D97" w14:textId="2335A280" w:rsidR="00522449" w:rsidRDefault="00522449" w:rsidP="00256368">
      <w:pPr>
        <w:pStyle w:val="af2"/>
      </w:pPr>
    </w:p>
    <w:p w14:paraId="22A852B2" w14:textId="10600C61" w:rsidR="00522449" w:rsidRDefault="00522449" w:rsidP="00256368">
      <w:pPr>
        <w:pStyle w:val="af2"/>
      </w:pPr>
    </w:p>
  </w:comment>
  <w:comment w:id="1508" w:author="ВОЛОДИН Артем Владимирович" w:date="2024-09-25T17:14:00Z" w:initials="ВАВ">
    <w:p w14:paraId="1ED916F0" w14:textId="77777777" w:rsidR="00F6451A" w:rsidRDefault="00F6451A" w:rsidP="00256368">
      <w:pPr>
        <w:pStyle w:val="af2"/>
      </w:pPr>
      <w:r>
        <w:rPr>
          <w:rStyle w:val="af1"/>
        </w:rPr>
        <w:annotationRef/>
      </w:r>
      <w:r>
        <w:t>Исключить, исполняться не будет или будет злоупотребление</w:t>
      </w:r>
    </w:p>
  </w:comment>
  <w:comment w:id="1567" w:author="Екатерина Шнайдер" w:date="2024-08-22T22:08:00Z" w:initials="ЕШ">
    <w:p w14:paraId="729E15C7" w14:textId="77777777" w:rsidR="00F6451A" w:rsidRDefault="00F6451A" w:rsidP="004B58D7">
      <w:pPr>
        <w:pStyle w:val="af2"/>
      </w:pPr>
      <w:r>
        <w:rPr>
          <w:rStyle w:val="af1"/>
        </w:rPr>
        <w:annotationRef/>
      </w:r>
      <w:r>
        <w:t>Указать где именно</w:t>
      </w:r>
    </w:p>
  </w:comment>
  <w:comment w:id="1568" w:author="Екатерина Шнайдер" w:date="2024-08-22T22:09:00Z" w:initials="ЕШ">
    <w:p w14:paraId="35B67811" w14:textId="77777777" w:rsidR="00F6451A" w:rsidRDefault="00F6451A" w:rsidP="004B58D7">
      <w:pPr>
        <w:pStyle w:val="af2"/>
      </w:pPr>
      <w:r>
        <w:rPr>
          <w:rStyle w:val="af1"/>
        </w:rPr>
        <w:annotationRef/>
      </w:r>
      <w:r>
        <w:t>Добавить запрет на курение на МОП</w:t>
      </w:r>
    </w:p>
  </w:comment>
  <w:comment w:id="1575" w:author="Хайретдинова Галия Динмухаммятовна" w:date="2024-09-09T14:16:00Z" w:initials="ХГД">
    <w:p w14:paraId="3428F8EC" w14:textId="77777777" w:rsidR="00F6451A" w:rsidRDefault="00F6451A" w:rsidP="004B58D7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1602" w:author="ВОЛОДИН Артем Владимирович" w:date="2024-09-25T17:11:00Z" w:initials="ВАВ">
    <w:p w14:paraId="56D0944F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На картинке есть проезд, который фактически отсутствует</w:t>
      </w:r>
    </w:p>
  </w:comment>
  <w:comment w:id="1607" w:author="ВОЛОДИН Артем Владимирович" w:date="2024-09-25T17:13:00Z" w:initials="ВАВ">
    <w:p w14:paraId="1AD67D58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Почему не учтены в «Исходных данных», кол-во?</w:t>
      </w:r>
    </w:p>
  </w:comment>
  <w:comment w:id="1618" w:author="Екатерина Шнайдер" w:date="2024-08-22T21:48:00Z" w:initials="ЕШ">
    <w:p w14:paraId="0E48EB03" w14:textId="77777777" w:rsidR="00F6451A" w:rsidRDefault="00F6451A" w:rsidP="00706CD6">
      <w:pPr>
        <w:pStyle w:val="af2"/>
      </w:pPr>
      <w:r>
        <w:rPr>
          <w:rStyle w:val="af1"/>
        </w:rPr>
        <w:annotationRef/>
      </w:r>
      <w:r>
        <w:t>Указать время в соответствии с законом о тишине. Во всех пунктах правил должно быть указано это время</w:t>
      </w:r>
    </w:p>
  </w:comment>
  <w:comment w:id="1619" w:author="Хайретдинова Галия Динмухаммятовна" w:date="2024-09-09T13:37:00Z" w:initials="ХГД">
    <w:p w14:paraId="1E6C7FF3" w14:textId="77777777" w:rsidR="00F6451A" w:rsidRDefault="00F6451A" w:rsidP="00706CD6">
      <w:pPr>
        <w:pStyle w:val="af2"/>
      </w:pPr>
      <w:r>
        <w:rPr>
          <w:rStyle w:val="af1"/>
        </w:rPr>
        <w:annotationRef/>
      </w:r>
      <w:r>
        <w:t>скорректировано</w:t>
      </w:r>
    </w:p>
  </w:comment>
  <w:comment w:id="1741" w:author="Екатерина Шнайдер" w:date="2024-08-22T22:15:00Z" w:initials="ЕШ">
    <w:p w14:paraId="67D15710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Независимо от размера животного</w:t>
      </w:r>
    </w:p>
  </w:comment>
  <w:comment w:id="1742" w:author="Хайретдинова Галия Динмухаммятовна" w:date="2024-09-09T15:04:00Z" w:initials="ХГД">
    <w:p w14:paraId="6505FB51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1750" w:author="Екатерина Шнайдер" w:date="2024-08-22T22:04:00Z" w:initials="ЕШ">
    <w:p w14:paraId="25CF944D" w14:textId="77777777" w:rsidR="00F6451A" w:rsidRDefault="00F6451A" w:rsidP="00D12BD8">
      <w:pPr>
        <w:pStyle w:val="af2"/>
        <w:numPr>
          <w:ilvl w:val="0"/>
          <w:numId w:val="84"/>
        </w:numPr>
      </w:pPr>
      <w:r>
        <w:rPr>
          <w:rStyle w:val="af1"/>
        </w:rPr>
        <w:annotationRef/>
      </w:r>
      <w:r>
        <w:t>Независимо от веса и размера животного.</w:t>
      </w:r>
    </w:p>
    <w:p w14:paraId="27791C20" w14:textId="77777777" w:rsidR="00F6451A" w:rsidRDefault="00F6451A" w:rsidP="00D12BD8">
      <w:pPr>
        <w:pStyle w:val="af2"/>
        <w:numPr>
          <w:ilvl w:val="0"/>
          <w:numId w:val="84"/>
        </w:numPr>
      </w:pPr>
      <w:r>
        <w:t>Прописать возможность сотрудника оххраны, в том числе сопроводить на выход</w:t>
      </w:r>
    </w:p>
  </w:comment>
  <w:comment w:id="1754" w:author="Хайретдинова Галия Динмухаммятовна" w:date="2024-09-09T14:08:00Z" w:initials="ХГД">
    <w:p w14:paraId="6C38BC68" w14:textId="77777777" w:rsidR="00F6451A" w:rsidRDefault="00F6451A" w:rsidP="00D12BD8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1804" w:author="Екатерина Шнайдер" w:date="2024-08-22T22:17:00Z" w:initials="ЕШ">
    <w:p w14:paraId="318751F4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Кататься на электросамокатах везде</w:t>
      </w:r>
    </w:p>
  </w:comment>
  <w:comment w:id="1805" w:author="Хайретдинова Галия Динмухаммятовна" w:date="2024-09-09T15:04:00Z" w:initials="ХГД">
    <w:p w14:paraId="2F5FDD53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1808" w:author="Екатерина Шнайдер" w:date="2024-08-22T22:17:00Z" w:initials="ЕШ">
    <w:p w14:paraId="0BBA9146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Прописать возможности сотрудника охраны</w:t>
      </w:r>
    </w:p>
  </w:comment>
  <w:comment w:id="1809" w:author="Хайретдинова Галия Динмухаммятовна" w:date="2024-09-09T16:37:00Z" w:initials="ХГД">
    <w:p w14:paraId="0F63CEEC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 xml:space="preserve">Данные Правила созданы для собственников ЖК. Функционал охраны будет прописан в Регламенте охраны </w:t>
      </w:r>
    </w:p>
  </w:comment>
  <w:comment w:id="1841" w:author="Екатерина Шнайдер" w:date="2024-08-22T21:52:00Z" w:initials="ЕШ">
    <w:p w14:paraId="754F7029" w14:textId="77777777" w:rsidR="00F6451A" w:rsidRDefault="00F6451A" w:rsidP="00706CD6">
      <w:pPr>
        <w:pStyle w:val="af2"/>
      </w:pPr>
      <w:r>
        <w:rPr>
          <w:rStyle w:val="af1"/>
        </w:rPr>
        <w:annotationRef/>
      </w:r>
      <w:r>
        <w:t>На террасах общего пользования, а не на всех</w:t>
      </w:r>
    </w:p>
  </w:comment>
  <w:comment w:id="1845" w:author="Хайретдинова Галия Динмухаммятовна" w:date="2024-09-09T13:47:00Z" w:initials="ХГД">
    <w:p w14:paraId="038EC2F8" w14:textId="77777777" w:rsidR="00F6451A" w:rsidRDefault="00F6451A" w:rsidP="00706CD6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1867" w:author="Екатерина Шнайдер" w:date="2024-08-22T22:18:00Z" w:initials="ЕШ">
    <w:p w14:paraId="0305F8D3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Что за спортивные площадки? У нас все площадки детские, не предназначены для занятия спортом</w:t>
      </w:r>
    </w:p>
  </w:comment>
  <w:comment w:id="1868" w:author="Хайретдинова Галия Динмухаммятовна" w:date="2024-09-09T16:38:00Z" w:initials="ХГД">
    <w:p w14:paraId="172755E6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Имеется спортивная площадка на наружней части территории. Добавить в Правила фотографию спортивной площадки.</w:t>
      </w:r>
    </w:p>
  </w:comment>
  <w:comment w:id="1902" w:author="Екатерина Шнайдер" w:date="2024-08-22T22:21:00Z" w:initials="ЕШ">
    <w:p w14:paraId="5B172894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Прописать права охраны и ответственность родителей за детей.</w:t>
      </w:r>
    </w:p>
  </w:comment>
  <w:comment w:id="1903" w:author="Хайретдинова Галия Динмухаммятовна" w:date="2024-09-09T16:39:00Z" w:initials="ХГД">
    <w:p w14:paraId="227CA64F" w14:textId="77777777" w:rsidR="00F6451A" w:rsidRPr="004058FF" w:rsidRDefault="00F6451A" w:rsidP="0072695B">
      <w:pPr>
        <w:pStyle w:val="af2"/>
      </w:pPr>
      <w:r>
        <w:rPr>
          <w:rStyle w:val="af1"/>
        </w:rPr>
        <w:annotationRef/>
      </w:r>
      <w:r w:rsidRPr="004058FF">
        <w:t>Данные Правила созданы для собственников ЖК. Функционал охраны б</w:t>
      </w:r>
      <w:r>
        <w:t>удет прописан в Регламенте охра</w:t>
      </w:r>
      <w:r w:rsidRPr="004058FF">
        <w:t>ны</w:t>
      </w:r>
      <w:r>
        <w:t xml:space="preserve">. </w:t>
      </w:r>
      <w:r>
        <w:br/>
        <w:t>Ответственность родителей за детей прописаны в Законе.</w:t>
      </w:r>
    </w:p>
  </w:comment>
  <w:comment w:id="1918" w:author="Екатерина Шнайдер" w:date="2024-08-22T22:20:00Z" w:initials="ЕШ">
    <w:p w14:paraId="2304F7CC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У нас нигде не прописаны правила нахождения Детского сада на территории</w:t>
      </w:r>
    </w:p>
  </w:comment>
  <w:comment w:id="1919" w:author="Хайретдинова Галия Динмухаммятовна" w:date="2024-09-09T16:41:00Z" w:initials="ХГД">
    <w:p w14:paraId="10A31172" w14:textId="77777777" w:rsidR="00F6451A" w:rsidRDefault="00F6451A" w:rsidP="0072695B">
      <w:pPr>
        <w:pStyle w:val="af2"/>
      </w:pPr>
      <w:r>
        <w:rPr>
          <w:rStyle w:val="af1"/>
        </w:rPr>
        <w:annotationRef/>
      </w:r>
      <w:r>
        <w:t>Поясните пожалуйста комментарий</w:t>
      </w:r>
    </w:p>
  </w:comment>
  <w:comment w:id="1927" w:author="Екатерина Шнайдер" w:date="2024-08-22T21:48:00Z" w:initials="ЕШ">
    <w:p w14:paraId="69007194" w14:textId="2FA08B32" w:rsidR="00F6451A" w:rsidRDefault="00F6451A">
      <w:pPr>
        <w:pStyle w:val="af2"/>
      </w:pPr>
      <w:r>
        <w:rPr>
          <w:rStyle w:val="af1"/>
        </w:rPr>
        <w:annotationRef/>
      </w:r>
      <w:r>
        <w:t>Указать время в соответствии с законом о тишине. Во всех пунктах правил должно быть указано это время</w:t>
      </w:r>
    </w:p>
  </w:comment>
  <w:comment w:id="1928" w:author="Хайретдинова Галия Динмухаммятовна" w:date="2024-09-09T13:37:00Z" w:initials="ХГД">
    <w:p w14:paraId="0B20BFDD" w14:textId="24639B50" w:rsidR="00F6451A" w:rsidRDefault="00F6451A">
      <w:pPr>
        <w:pStyle w:val="af2"/>
      </w:pPr>
      <w:r>
        <w:rPr>
          <w:rStyle w:val="af1"/>
        </w:rPr>
        <w:annotationRef/>
      </w:r>
      <w:r>
        <w:t>скорректировано</w:t>
      </w:r>
    </w:p>
  </w:comment>
  <w:comment w:id="1971" w:author="Екатерина Шнайдер" w:date="2024-08-22T21:50:00Z" w:initials="ЕШ">
    <w:p w14:paraId="6EDC5A2D" w14:textId="08F22B76" w:rsidR="00F6451A" w:rsidRDefault="00F6451A">
      <w:pPr>
        <w:pStyle w:val="af2"/>
      </w:pPr>
      <w:r>
        <w:rPr>
          <w:rStyle w:val="af1"/>
        </w:rPr>
        <w:annotationRef/>
      </w:r>
      <w:r>
        <w:t xml:space="preserve">Запрещено хранение и складирование бытового и пищевого мусора в приквартирных холлах </w:t>
      </w:r>
    </w:p>
  </w:comment>
  <w:comment w:id="1972" w:author="Хайретдинова Галия Динмухаммятовна" w:date="2024-09-09T13:38:00Z" w:initials="ХГД">
    <w:p w14:paraId="0B77B198" w14:textId="2C246A33" w:rsidR="00F6451A" w:rsidRDefault="00F6451A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1995" w:author="Екатерина Шнайдер" w:date="2024-08-22T21:52:00Z" w:initials="ЕШ">
    <w:p w14:paraId="4D7A08C3" w14:textId="3C3C57DF" w:rsidR="00F6451A" w:rsidRDefault="00F6451A">
      <w:pPr>
        <w:pStyle w:val="af2"/>
      </w:pPr>
      <w:r>
        <w:rPr>
          <w:rStyle w:val="af1"/>
        </w:rPr>
        <w:annotationRef/>
      </w:r>
      <w:r>
        <w:t>На террасах общего пользования, а не на всех</w:t>
      </w:r>
    </w:p>
  </w:comment>
  <w:comment w:id="1997" w:author="Хайретдинова Галия Динмухаммятовна" w:date="2024-09-09T13:47:00Z" w:initials="ХГД">
    <w:p w14:paraId="5BE470FE" w14:textId="7D7A2D50" w:rsidR="00F6451A" w:rsidRDefault="00F6451A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2044" w:author="Екатерина Шнайдер" w:date="2024-08-22T21:53:00Z" w:initials="ЕШ">
    <w:p w14:paraId="7203C7F2" w14:textId="61E53754" w:rsidR="00F6451A" w:rsidRDefault="00F6451A">
      <w:pPr>
        <w:pStyle w:val="af2"/>
      </w:pPr>
      <w:r>
        <w:rPr>
          <w:rStyle w:val="af1"/>
        </w:rPr>
        <w:annotationRef/>
      </w:r>
      <w:r>
        <w:t>Прописать, что контроль за соблюдением выполняет сотрудник охраны</w:t>
      </w:r>
    </w:p>
  </w:comment>
  <w:comment w:id="2045" w:author="ВОЛОДИН Артем Владимирович" w:date="2024-09-25T17:25:00Z" w:initials="ВАВ">
    <w:p w14:paraId="3E9653F0" w14:textId="3DD27603" w:rsidR="00F6451A" w:rsidRDefault="00F6451A">
      <w:pPr>
        <w:pStyle w:val="af2"/>
      </w:pPr>
      <w:r>
        <w:rPr>
          <w:rStyle w:val="af1"/>
        </w:rPr>
        <w:annotationRef/>
      </w:r>
      <w:r>
        <w:t xml:space="preserve">Как будет решаться вопрос мероприятий с НЕКОММЕРЧЕСКОЙ целью если это мероприятие допустим проводит УК (праздник, собрание и тд.)???? </w:t>
      </w:r>
    </w:p>
  </w:comment>
  <w:comment w:id="2046" w:author="Степанова Любовь Борисовна" w:date="2024-09-26T15:25:00Z" w:initials="СЛБ">
    <w:p w14:paraId="56E3F058" w14:textId="77777777" w:rsidR="00F6451A" w:rsidRDefault="00F6451A">
      <w:pPr>
        <w:pStyle w:val="af2"/>
      </w:pPr>
      <w:r>
        <w:rPr>
          <w:rStyle w:val="af1"/>
        </w:rPr>
        <w:annotationRef/>
      </w:r>
      <w:r>
        <w:t>Такие мероприятия будут проводиться с решения ОСС или с согласования УК.</w:t>
      </w:r>
    </w:p>
    <w:p w14:paraId="59FEAF47" w14:textId="0699D744" w:rsidR="00F6451A" w:rsidRDefault="00F6451A">
      <w:pPr>
        <w:pStyle w:val="af2"/>
      </w:pPr>
    </w:p>
  </w:comment>
  <w:comment w:id="2057" w:author="Хайретдинова Галия Динмухаммятовна" w:date="2024-09-09T13:49:00Z" w:initials="ХГД">
    <w:p w14:paraId="16AE90AE" w14:textId="2321BE13" w:rsidR="00F6451A" w:rsidRDefault="00F6451A">
      <w:pPr>
        <w:pStyle w:val="af2"/>
      </w:pPr>
      <w:r>
        <w:rPr>
          <w:rStyle w:val="af1"/>
        </w:rPr>
        <w:annotationRef/>
      </w:r>
      <w:r>
        <w:t>Добавили контроль за УК</w:t>
      </w:r>
    </w:p>
  </w:comment>
  <w:comment w:id="2065" w:author="ВОЛОДИН Артем Владимирович" w:date="2024-09-25T17:26:00Z" w:initials="ВАВ">
    <w:p w14:paraId="4E0625AF" w14:textId="5122140E" w:rsidR="00F6451A" w:rsidRDefault="00F6451A">
      <w:pPr>
        <w:pStyle w:val="af2"/>
      </w:pPr>
      <w:r>
        <w:rPr>
          <w:rStyle w:val="af1"/>
        </w:rPr>
        <w:annotationRef/>
      </w:r>
      <w:r>
        <w:t xml:space="preserve">Где сокращения, проверить во всем тексте согласно </w:t>
      </w:r>
      <w:r>
        <w:t>приняты  сокращениям.</w:t>
      </w:r>
    </w:p>
  </w:comment>
  <w:comment w:id="2076" w:author="ВОЛОДИН Артем Владимирович" w:date="2024-09-25T17:32:00Z" w:initials="ВАВ">
    <w:p w14:paraId="2368392D" w14:textId="3AE45006" w:rsidR="00F6451A" w:rsidRDefault="00F6451A">
      <w:pPr>
        <w:pStyle w:val="af2"/>
      </w:pPr>
      <w:r>
        <w:rPr>
          <w:rStyle w:val="af1"/>
        </w:rPr>
        <w:annotationRef/>
      </w:r>
      <w:r>
        <w:t>Не повторение?</w:t>
      </w:r>
    </w:p>
  </w:comment>
  <w:comment w:id="2088" w:author="Хайретдинова Галия Динмухаммятовна" w:date="2024-09-09T13:50:00Z" w:initials="ХГД">
    <w:p w14:paraId="39BFF06D" w14:textId="1203BD6F" w:rsidR="00F6451A" w:rsidRDefault="00F6451A">
      <w:pPr>
        <w:pStyle w:val="af2"/>
      </w:pPr>
      <w:r>
        <w:rPr>
          <w:rStyle w:val="af1"/>
        </w:rPr>
        <w:annotationRef/>
      </w:r>
      <w:r>
        <w:t>изменили</w:t>
      </w:r>
    </w:p>
  </w:comment>
  <w:comment w:id="2091" w:author="ВОЛОДИН Артем Владимирович" w:date="2024-09-25T17:32:00Z" w:initials="ВАВ">
    <w:p w14:paraId="1B23CC07" w14:textId="1A5AD2EC" w:rsidR="00F6451A" w:rsidRDefault="00F6451A">
      <w:pPr>
        <w:pStyle w:val="af2"/>
      </w:pPr>
      <w:r>
        <w:rPr>
          <w:rStyle w:val="af1"/>
        </w:rPr>
        <w:annotationRef/>
      </w:r>
      <w:r>
        <w:t>Исправить на</w:t>
      </w:r>
      <w:r>
        <w:t xml:space="preserve">»…. времяпрепровождения и проведения мероприятий…..» , однако «проведение мероприятий» противоречит п.5.4.3.4 или вносит двутолкование  </w:t>
      </w:r>
    </w:p>
  </w:comment>
  <w:comment w:id="2095" w:author="Екатерина Шнайдер" w:date="2024-08-22T21:55:00Z" w:initials="ЕШ">
    <w:p w14:paraId="0D760428" w14:textId="77B1B033" w:rsidR="00F6451A" w:rsidRDefault="00F6451A">
      <w:pPr>
        <w:pStyle w:val="af2"/>
      </w:pPr>
      <w:r>
        <w:rPr>
          <w:rStyle w:val="af1"/>
        </w:rPr>
        <w:annotationRef/>
      </w:r>
      <w:r>
        <w:t>И не предполагает коммерческую деятельность</w:t>
      </w:r>
    </w:p>
  </w:comment>
  <w:comment w:id="2097" w:author="Хайретдинова Галия Динмухаммятовна" w:date="2024-09-09T13:51:00Z" w:initials="ХГД">
    <w:p w14:paraId="1A7205A9" w14:textId="2964A8E0" w:rsidR="00F6451A" w:rsidRDefault="00F6451A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2145" w:author="Екатерина Шнайдер" w:date="2024-08-22T22:03:00Z" w:initials="ЕШ">
    <w:p w14:paraId="21981D36" w14:textId="77777777" w:rsidR="00F6451A" w:rsidRDefault="00F6451A" w:rsidP="008710EE">
      <w:pPr>
        <w:pStyle w:val="af2"/>
      </w:pPr>
      <w:r>
        <w:rPr>
          <w:rStyle w:val="af1"/>
        </w:rPr>
        <w:annotationRef/>
      </w:r>
      <w:r>
        <w:t>Фото и видео фиксация от момента вскрытия и до момента опечатывания</w:t>
      </w:r>
    </w:p>
  </w:comment>
  <w:comment w:id="2146" w:author="Хайретдинова Галия Динмухаммятовна" w:date="2024-09-09T14:07:00Z" w:initials="ХГД">
    <w:p w14:paraId="63A57343" w14:textId="77777777" w:rsidR="00F6451A" w:rsidRDefault="00F6451A" w:rsidP="008710EE">
      <w:pPr>
        <w:pStyle w:val="af2"/>
      </w:pPr>
      <w:r>
        <w:rPr>
          <w:rStyle w:val="af1"/>
        </w:rPr>
        <w:annotationRef/>
      </w:r>
      <w:r>
        <w:t>добавлено</w:t>
      </w:r>
    </w:p>
  </w:comment>
  <w:comment w:id="2149" w:author="ВОЛОДИН Артем Владимирович" w:date="2024-09-25T17:20:00Z" w:initials="ВАВ">
    <w:p w14:paraId="46C54DB6" w14:textId="535DB072" w:rsidR="00F6451A" w:rsidRDefault="00F6451A">
      <w:pPr>
        <w:pStyle w:val="af2"/>
      </w:pPr>
      <w:r>
        <w:rPr>
          <w:rStyle w:val="af1"/>
        </w:rPr>
        <w:annotationRef/>
      </w:r>
      <w:r>
        <w:t>Проще указать «Запрещается вносить конструктивные изменения в систему домофонии, и производить несанкционированное подключение»</w:t>
      </w:r>
    </w:p>
    <w:p w14:paraId="4C46DD3B" w14:textId="3302A29C" w:rsidR="00F6451A" w:rsidRDefault="00F6451A">
      <w:pPr>
        <w:pStyle w:val="af2"/>
      </w:pPr>
      <w:r>
        <w:t>Какое отношение имеет доводчики к системе домофонии? Скорее это относится к пользованию общедомового имущества (см.п.5.4.3)</w:t>
      </w:r>
    </w:p>
  </w:comment>
  <w:comment w:id="2171" w:author="ВОЛОДИН Артем Владимирович" w:date="2024-09-25T17:20:00Z" w:initials="ВАВ">
    <w:p w14:paraId="4413D3B2" w14:textId="29BEA90B" w:rsidR="00F6451A" w:rsidRDefault="00F6451A">
      <w:pPr>
        <w:pStyle w:val="af2"/>
      </w:pPr>
      <w:r>
        <w:rPr>
          <w:rStyle w:val="af1"/>
        </w:rPr>
        <w:annotationRef/>
      </w:r>
      <w:r>
        <w:t>Тоже самое что и п.5.4.4.1</w:t>
      </w:r>
    </w:p>
  </w:comment>
  <w:comment w:id="2289" w:author="Хайретдинова Галия Динмухаммятовна" w:date="2024-09-09T13:58:00Z" w:initials="ХГД">
    <w:p w14:paraId="6E522261" w14:textId="67BE471A" w:rsidR="00F6451A" w:rsidRDefault="00F6451A">
      <w:pPr>
        <w:pStyle w:val="af2"/>
      </w:pPr>
      <w:r>
        <w:rPr>
          <w:rStyle w:val="af1"/>
        </w:rPr>
        <w:annotationRef/>
      </w:r>
      <w:r>
        <w:t>грузоподъемность лифта указана в информационной табличке лифта. Грузоподъемность лифтов разная, есть возможность ограничить ее в Правилах с понижающим коэффициентом. Ограничиваем?</w:t>
      </w:r>
    </w:p>
  </w:comment>
  <w:comment w:id="2290" w:author="Екатерина Шнайдер" w:date="2024-08-22T22:00:00Z" w:initials="ЕШ">
    <w:p w14:paraId="63791857" w14:textId="2B9B07A7" w:rsidR="00F6451A" w:rsidRDefault="00F6451A">
      <w:pPr>
        <w:pStyle w:val="af2"/>
      </w:pPr>
      <w:r>
        <w:rPr>
          <w:rStyle w:val="af1"/>
        </w:rPr>
        <w:annotationRef/>
      </w:r>
      <w:r>
        <w:t>Что значит тяжелых? Какой вес, параметры</w:t>
      </w:r>
    </w:p>
  </w:comment>
  <w:comment w:id="2296" w:author="Екатерина Шнайдер" w:date="2024-08-22T21:58:00Z" w:initials="ЕШ">
    <w:p w14:paraId="592B8F20" w14:textId="77777777" w:rsidR="00F6451A" w:rsidRDefault="00F6451A">
      <w:pPr>
        <w:pStyle w:val="af2"/>
      </w:pPr>
      <w:r>
        <w:rPr>
          <w:rStyle w:val="af1"/>
        </w:rPr>
        <w:annotationRef/>
      </w:r>
    </w:p>
    <w:p w14:paraId="1046152B" w14:textId="6241CA1A" w:rsidR="00F6451A" w:rsidRDefault="00F6451A">
      <w:pPr>
        <w:pStyle w:val="af2"/>
      </w:pPr>
      <w:r>
        <w:t>Добавить пункт Запрещается принудительно удерживать кабину лифта путем удержания дверей или нажатия кнопки</w:t>
      </w:r>
    </w:p>
  </w:comment>
  <w:comment w:id="2297" w:author="Екатерина Шнайдер" w:date="2024-08-22T22:01:00Z" w:initials="ЕШ">
    <w:p w14:paraId="758167AF" w14:textId="4B33F3D5" w:rsidR="00F6451A" w:rsidRDefault="00F6451A">
      <w:pPr>
        <w:pStyle w:val="af2"/>
      </w:pPr>
      <w:r>
        <w:rPr>
          <w:rStyle w:val="af1"/>
        </w:rPr>
        <w:annotationRef/>
      </w:r>
      <w:r>
        <w:t>Добавить, что перевозка крупногабаритных грузов и строительных материалов должна осуществляться при участии сотрудника УК</w:t>
      </w:r>
    </w:p>
  </w:comment>
  <w:comment w:id="2303" w:author="Хайретдинова Галия Динмухаммятовна" w:date="2024-09-09T14:02:00Z" w:initials="ХГД">
    <w:p w14:paraId="1E1366F8" w14:textId="2F3EABCD" w:rsidR="00F6451A" w:rsidRDefault="00F6451A">
      <w:pPr>
        <w:pStyle w:val="af2"/>
      </w:pPr>
      <w:r>
        <w:rPr>
          <w:rStyle w:val="af1"/>
        </w:rPr>
        <w:annotationRef/>
      </w:r>
      <w:r>
        <w:t>Добавили.</w:t>
      </w:r>
    </w:p>
    <w:p w14:paraId="1251B716" w14:textId="77777777" w:rsidR="00F6451A" w:rsidRDefault="00F6451A">
      <w:pPr>
        <w:pStyle w:val="af2"/>
      </w:pPr>
    </w:p>
  </w:comment>
  <w:comment w:id="2309" w:author="Хайретдинова Галия Динмухаммятовна" w:date="2024-09-09T14:05:00Z" w:initials="ХГД">
    <w:p w14:paraId="1AADC899" w14:textId="33EAA90F" w:rsidR="00F6451A" w:rsidRDefault="00F6451A">
      <w:pPr>
        <w:pStyle w:val="af2"/>
      </w:pPr>
      <w:r>
        <w:rPr>
          <w:rStyle w:val="af1"/>
        </w:rPr>
        <w:annotationRef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Пункт добавлен в следующей редакции: 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  <w:t>П</w:t>
      </w:r>
      <w:r w:rsidRPr="00D3303E">
        <w:rPr>
          <w:rFonts w:ascii="Times New Roman" w:hAnsi="Times New Roman" w:cs="Times New Roman"/>
          <w:color w:val="000000"/>
          <w:sz w:val="24"/>
          <w:szCs w:val="24"/>
        </w:rPr>
        <w:t>еревозка крупногабаритных грузов и строительных материалов должн</w:t>
      </w:r>
      <w:r>
        <w:rPr>
          <w:rFonts w:ascii="Times New Roman" w:hAnsi="Times New Roman" w:cs="Times New Roman"/>
          <w:color w:val="000000"/>
          <w:sz w:val="24"/>
          <w:szCs w:val="24"/>
        </w:rPr>
        <w:t>а осуществляться при участии со</w:t>
      </w:r>
      <w:r w:rsidRPr="00D3303E">
        <w:rPr>
          <w:rFonts w:ascii="Times New Roman" w:hAnsi="Times New Roman" w:cs="Times New Roman"/>
          <w:color w:val="000000"/>
          <w:sz w:val="24"/>
          <w:szCs w:val="24"/>
        </w:rPr>
        <w:t xml:space="preserve">трудника </w:t>
      </w:r>
      <w:r>
        <w:rPr>
          <w:rFonts w:ascii="Times New Roman" w:hAnsi="Times New Roman" w:cs="Times New Roman"/>
          <w:color w:val="000000"/>
          <w:sz w:val="24"/>
          <w:szCs w:val="24"/>
        </w:rPr>
        <w:t>ЧОО, в случае если это предусмотрено соответствующей дополнительной услугой УК</w:t>
      </w:r>
    </w:p>
  </w:comment>
  <w:comment w:id="2373" w:author="Екатерина Шнайдер" w:date="2024-08-22T22:48:00Z" w:initials="ЕШ">
    <w:p w14:paraId="56A7F542" w14:textId="77777777" w:rsidR="00F6451A" w:rsidRDefault="00F6451A" w:rsidP="007176E8">
      <w:pPr>
        <w:pStyle w:val="af2"/>
      </w:pPr>
      <w:r>
        <w:rPr>
          <w:rStyle w:val="af1"/>
        </w:rPr>
        <w:annotationRef/>
      </w:r>
      <w:r>
        <w:t>Нахождение детей без сопровождения взрослых</w:t>
      </w:r>
    </w:p>
  </w:comment>
  <w:comment w:id="2423" w:author="Екатерина Шнайдер" w:date="2024-08-22T22:03:00Z" w:initials="ЕШ">
    <w:p w14:paraId="41912952" w14:textId="1EF08E0B" w:rsidR="00F6451A" w:rsidRDefault="00F6451A">
      <w:pPr>
        <w:pStyle w:val="af2"/>
      </w:pPr>
      <w:r>
        <w:rPr>
          <w:rStyle w:val="af1"/>
        </w:rPr>
        <w:annotationRef/>
      </w:r>
      <w:r>
        <w:t>Фото и видео фиксация от момента вскрытия и до момента опечатывания</w:t>
      </w:r>
    </w:p>
  </w:comment>
  <w:comment w:id="2424" w:author="Хайретдинова Галия Динмухаммятовна" w:date="2024-09-09T14:07:00Z" w:initials="ХГД">
    <w:p w14:paraId="7434B7BE" w14:textId="550EEF9A" w:rsidR="00F6451A" w:rsidRDefault="00F6451A">
      <w:pPr>
        <w:pStyle w:val="af2"/>
      </w:pPr>
      <w:r>
        <w:rPr>
          <w:rStyle w:val="af1"/>
        </w:rPr>
        <w:annotationRef/>
      </w:r>
      <w:r>
        <w:t>добавлено</w:t>
      </w:r>
    </w:p>
  </w:comment>
  <w:comment w:id="2439" w:author="Екатерина Шнайдер" w:date="2024-08-22T22:04:00Z" w:initials="ЕШ">
    <w:p w14:paraId="741D4C52" w14:textId="77777777" w:rsidR="00F6451A" w:rsidRDefault="00F6451A" w:rsidP="009061A2">
      <w:pPr>
        <w:pStyle w:val="af2"/>
        <w:numPr>
          <w:ilvl w:val="0"/>
          <w:numId w:val="84"/>
        </w:numPr>
      </w:pPr>
      <w:r>
        <w:rPr>
          <w:rStyle w:val="af1"/>
        </w:rPr>
        <w:annotationRef/>
      </w:r>
      <w:r>
        <w:t>Независимо от веса и размера животного.</w:t>
      </w:r>
    </w:p>
    <w:p w14:paraId="0D8602E2" w14:textId="7AC983D8" w:rsidR="00F6451A" w:rsidRDefault="00F6451A" w:rsidP="009061A2">
      <w:pPr>
        <w:pStyle w:val="af2"/>
        <w:numPr>
          <w:ilvl w:val="0"/>
          <w:numId w:val="84"/>
        </w:numPr>
      </w:pPr>
      <w:r>
        <w:t>Прописать возможность сотрудника оххраны, в том числе сопроводить на выход</w:t>
      </w:r>
    </w:p>
  </w:comment>
  <w:comment w:id="2440" w:author="Хайретдинова Галия Динмухаммятовна" w:date="2024-09-09T14:08:00Z" w:initials="ХГД">
    <w:p w14:paraId="265B04EE" w14:textId="7FF0AE03" w:rsidR="00F6451A" w:rsidRDefault="00F6451A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2451" w:author="Екатерина Шнайдер" w:date="2024-08-22T22:06:00Z" w:initials="ЕШ">
    <w:p w14:paraId="1FD3DF92" w14:textId="4910E9F8" w:rsidR="00F6451A" w:rsidRDefault="00F6451A">
      <w:pPr>
        <w:pStyle w:val="af2"/>
      </w:pPr>
      <w:r>
        <w:rPr>
          <w:rStyle w:val="af1"/>
        </w:rPr>
        <w:annotationRef/>
      </w:r>
      <w:r>
        <w:t>Запрещается складирование в баки и мусорокамеры строительный и крупногабаритный мусор.</w:t>
      </w:r>
    </w:p>
  </w:comment>
  <w:comment w:id="2455" w:author="Хайретдинова Галия Динмухаммятовна" w:date="2024-09-09T14:13:00Z" w:initials="ХГД">
    <w:p w14:paraId="4C1C4C5C" w14:textId="03243D34" w:rsidR="00F6451A" w:rsidRDefault="00F6451A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2468" w:author="Екатерина Шнайдер" w:date="2024-08-22T22:07:00Z" w:initials="ЕШ">
    <w:p w14:paraId="28ECA962" w14:textId="2319FC5E" w:rsidR="00F6451A" w:rsidRDefault="00F6451A">
      <w:pPr>
        <w:pStyle w:val="af2"/>
      </w:pPr>
      <w:r>
        <w:rPr>
          <w:rStyle w:val="af1"/>
        </w:rPr>
        <w:annotationRef/>
      </w:r>
      <w:r>
        <w:t>Убрать этот пункт. Время в соответствии с законом тишины уже прописано</w:t>
      </w:r>
    </w:p>
  </w:comment>
  <w:comment w:id="2485" w:author="Екатерина Шнайдер" w:date="2024-08-22T22:08:00Z" w:initials="ЕШ">
    <w:p w14:paraId="36F37758" w14:textId="30992B62" w:rsidR="00F6451A" w:rsidRDefault="00F6451A">
      <w:pPr>
        <w:pStyle w:val="af2"/>
      </w:pPr>
      <w:r>
        <w:rPr>
          <w:rStyle w:val="af1"/>
        </w:rPr>
        <w:annotationRef/>
      </w:r>
      <w:r>
        <w:t>Указать где именно</w:t>
      </w:r>
    </w:p>
  </w:comment>
  <w:comment w:id="2486" w:author="Екатерина Шнайдер" w:date="2024-08-22T22:09:00Z" w:initials="ЕШ">
    <w:p w14:paraId="64A99DBB" w14:textId="540F8CEF" w:rsidR="00F6451A" w:rsidRDefault="00F6451A">
      <w:pPr>
        <w:pStyle w:val="af2"/>
      </w:pPr>
      <w:r>
        <w:rPr>
          <w:rStyle w:val="af1"/>
        </w:rPr>
        <w:annotationRef/>
      </w:r>
      <w:r>
        <w:t>Добавить запрет на курение на МОП</w:t>
      </w:r>
    </w:p>
  </w:comment>
  <w:comment w:id="2492" w:author="Хайретдинова Галия Динмухаммятовна" w:date="2024-09-09T14:16:00Z" w:initials="ХГД">
    <w:p w14:paraId="23144E15" w14:textId="7BF88049" w:rsidR="00F6451A" w:rsidRDefault="00F6451A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2551" w:author="Екатерина Шнайдер" w:date="2024-08-22T22:10:00Z" w:initials="ЕШ">
    <w:p w14:paraId="739E9891" w14:textId="76A616BA" w:rsidR="00F6451A" w:rsidRDefault="00F6451A">
      <w:pPr>
        <w:pStyle w:val="af2"/>
      </w:pPr>
      <w:r>
        <w:rPr>
          <w:rStyle w:val="af1"/>
        </w:rPr>
        <w:annotationRef/>
      </w:r>
      <w:r>
        <w:t>Добавить пункт: Устанавливать или подключать розетки для зарядки автомобилей без разрешения УК, при условии подключения к мощности от своей квартиры. Если общедомовая, то через ОСС</w:t>
      </w:r>
    </w:p>
  </w:comment>
  <w:comment w:id="2570" w:author="Хайретдинова Галия Динмухаммятовна" w:date="2024-09-09T14:50:00Z" w:initials="ХГД">
    <w:p w14:paraId="06B7E782" w14:textId="77B89554" w:rsidR="00F6451A" w:rsidRDefault="00F6451A">
      <w:pPr>
        <w:pStyle w:val="af2"/>
      </w:pPr>
      <w:r>
        <w:rPr>
          <w:rStyle w:val="af1"/>
        </w:rPr>
        <w:annotationRef/>
      </w:r>
      <w:r>
        <w:t>Добавили пункт. Данный вопрос только через согласование вопроса на ОСС и проекта с УК, так как «использование общего имущества» и переустройство инженерных сетей.</w:t>
      </w:r>
    </w:p>
  </w:comment>
  <w:comment w:id="2634" w:author="Екатерина Шнайдер" w:date="2024-08-22T22:12:00Z" w:initials="ЕШ">
    <w:p w14:paraId="5CC2CE56" w14:textId="003447DD" w:rsidR="00F6451A" w:rsidRDefault="00F6451A">
      <w:pPr>
        <w:pStyle w:val="af2"/>
      </w:pPr>
      <w:r>
        <w:rPr>
          <w:rStyle w:val="af1"/>
        </w:rPr>
        <w:annotationRef/>
      </w:r>
      <w:r>
        <w:t>Можем ли мы так прописать? Не нарушает ли это закон тишины</w:t>
      </w:r>
    </w:p>
  </w:comment>
  <w:comment w:id="2644" w:author="Хайретдинова Галия Динмухаммятовна" w:date="2024-09-09T14:53:00Z" w:initials="ХГД">
    <w:p w14:paraId="587A4A5D" w14:textId="292DB097" w:rsidR="00F6451A" w:rsidRDefault="00F6451A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2647" w:author="Екатерина Шнайдер" w:date="2024-08-22T22:13:00Z" w:initials="ЕШ">
    <w:p w14:paraId="70B5A48D" w14:textId="35DA0B20" w:rsidR="00F6451A" w:rsidRDefault="00F6451A">
      <w:pPr>
        <w:pStyle w:val="af2"/>
      </w:pPr>
      <w:r>
        <w:rPr>
          <w:rStyle w:val="af1"/>
        </w:rPr>
        <w:annotationRef/>
      </w:r>
      <w:r>
        <w:t>Убрать этот пункт</w:t>
      </w:r>
    </w:p>
  </w:comment>
  <w:comment w:id="2648" w:author="Хайретдинова Галия Динмухаммятовна" w:date="2024-09-09T14:54:00Z" w:initials="ХГД">
    <w:p w14:paraId="2F22EF47" w14:textId="301D045D" w:rsidR="00F6451A" w:rsidRDefault="00F6451A">
      <w:pPr>
        <w:pStyle w:val="af2"/>
      </w:pPr>
      <w:r>
        <w:rPr>
          <w:rStyle w:val="af1"/>
        </w:rPr>
        <w:annotationRef/>
      </w:r>
      <w:r>
        <w:t>убрали</w:t>
      </w:r>
    </w:p>
  </w:comment>
  <w:comment w:id="2709" w:author="Екатерина Шнайдер" w:date="2024-08-22T22:14:00Z" w:initials="ЕШ">
    <w:p w14:paraId="08E9A777" w14:textId="154321BC" w:rsidR="00F6451A" w:rsidRDefault="00F6451A">
      <w:pPr>
        <w:pStyle w:val="af2"/>
      </w:pPr>
      <w:r>
        <w:rPr>
          <w:rStyle w:val="af1"/>
        </w:rPr>
        <w:annotationRef/>
      </w:r>
      <w:r>
        <w:t>Так у нас выгул Запрещен. Зачем это писать?</w:t>
      </w:r>
    </w:p>
  </w:comment>
  <w:comment w:id="2710" w:author="Хайретдинова Галия Динмухаммятовна" w:date="2024-09-09T14:56:00Z" w:initials="ХГД">
    <w:p w14:paraId="3DDB8F17" w14:textId="1C5FD74C" w:rsidR="00F6451A" w:rsidRDefault="00F6451A">
      <w:pPr>
        <w:pStyle w:val="af2"/>
      </w:pPr>
      <w:r>
        <w:rPr>
          <w:rStyle w:val="af1"/>
        </w:rPr>
        <w:annotationRef/>
      </w:r>
      <w:r>
        <w:t xml:space="preserve">Запрет написан для </w:t>
      </w:r>
      <w:r>
        <w:t>территории , на котором разрешен выгул собак – наружная прилегающая территория ЖК</w:t>
      </w:r>
    </w:p>
  </w:comment>
  <w:comment w:id="2720" w:author="ВОЛОДИН Артем Владимирович" w:date="2024-09-25T17:14:00Z" w:initials="ВАВ">
    <w:p w14:paraId="3A96D354" w14:textId="5B180959" w:rsidR="00F6451A" w:rsidRDefault="00F6451A">
      <w:pPr>
        <w:pStyle w:val="af2"/>
      </w:pPr>
      <w:r>
        <w:rPr>
          <w:rStyle w:val="af1"/>
        </w:rPr>
        <w:annotationRef/>
      </w:r>
      <w:r>
        <w:t>Исключить, исполняться не будет или будет злоупотребление</w:t>
      </w:r>
    </w:p>
  </w:comment>
  <w:comment w:id="2727" w:author="ВОЛОДИН Артем Владимирович" w:date="2024-09-25T17:11:00Z" w:initials="ВАВ">
    <w:p w14:paraId="2EB249BE" w14:textId="436F4CCF" w:rsidR="00F6451A" w:rsidRDefault="00F6451A">
      <w:pPr>
        <w:pStyle w:val="af2"/>
      </w:pPr>
      <w:r>
        <w:rPr>
          <w:rStyle w:val="af1"/>
        </w:rPr>
        <w:annotationRef/>
      </w:r>
      <w:r>
        <w:t>На картинке есть проезд, который фактически отсутствует</w:t>
      </w:r>
    </w:p>
  </w:comment>
  <w:comment w:id="2732" w:author="ВОЛОДИН Артем Владимирович" w:date="2024-09-25T17:13:00Z" w:initials="ВАВ">
    <w:p w14:paraId="1FE28BF9" w14:textId="2BBADC01" w:rsidR="00F6451A" w:rsidRDefault="00F6451A">
      <w:pPr>
        <w:pStyle w:val="af2"/>
      </w:pPr>
      <w:r>
        <w:rPr>
          <w:rStyle w:val="af1"/>
        </w:rPr>
        <w:annotationRef/>
      </w:r>
      <w:r>
        <w:t>Почему не учтены в «Исходных данных», кол-во?</w:t>
      </w:r>
    </w:p>
  </w:comment>
  <w:comment w:id="2755" w:author="Екатерина Шнайдер" w:date="2024-08-22T22:15:00Z" w:initials="ЕШ">
    <w:p w14:paraId="4B71D967" w14:textId="08EE00B8" w:rsidR="00F6451A" w:rsidRDefault="00F6451A">
      <w:pPr>
        <w:pStyle w:val="af2"/>
      </w:pPr>
      <w:r>
        <w:rPr>
          <w:rStyle w:val="af1"/>
        </w:rPr>
        <w:annotationRef/>
      </w:r>
      <w:r>
        <w:t>Намеренно вытаптывать</w:t>
      </w:r>
    </w:p>
  </w:comment>
  <w:comment w:id="2756" w:author="Хайретдинова Галия Динмухаммятовна" w:date="2024-09-09T14:59:00Z" w:initials="ХГД">
    <w:p w14:paraId="0F0FC354" w14:textId="13F1EFDC" w:rsidR="00F6451A" w:rsidRDefault="00F6451A">
      <w:pPr>
        <w:pStyle w:val="af2"/>
      </w:pPr>
      <w:r>
        <w:rPr>
          <w:rStyle w:val="af1"/>
        </w:rPr>
        <w:annotationRef/>
      </w:r>
      <w:r>
        <w:t>добавила</w:t>
      </w:r>
    </w:p>
  </w:comment>
  <w:comment w:id="2773" w:author="Екатерина Шнайдер" w:date="2024-08-22T22:15:00Z" w:initials="ЕШ">
    <w:p w14:paraId="2D9E5468" w14:textId="7B4A9823" w:rsidR="00F6451A" w:rsidRDefault="00F6451A">
      <w:pPr>
        <w:pStyle w:val="af2"/>
      </w:pPr>
      <w:r>
        <w:rPr>
          <w:rStyle w:val="af1"/>
        </w:rPr>
        <w:annotationRef/>
      </w:r>
      <w:r>
        <w:t>Независимо от размера животного</w:t>
      </w:r>
    </w:p>
  </w:comment>
  <w:comment w:id="2774" w:author="Хайретдинова Галия Динмухаммятовна" w:date="2024-09-09T15:04:00Z" w:initials="ХГД">
    <w:p w14:paraId="70908EEC" w14:textId="5C51BBE0" w:rsidR="00F6451A" w:rsidRDefault="00F6451A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2783" w:author="Екатерина Шнайдер" w:date="2024-08-22T22:15:00Z" w:initials="ЕШ">
    <w:p w14:paraId="77BB7856" w14:textId="18E6E5D5" w:rsidR="00F6451A" w:rsidRDefault="00F6451A">
      <w:pPr>
        <w:pStyle w:val="af2"/>
      </w:pPr>
      <w:r>
        <w:rPr>
          <w:rStyle w:val="af1"/>
        </w:rPr>
        <w:annotationRef/>
      </w:r>
      <w:r>
        <w:t>Гости собственников, по заявке через электронную систему. Прописать, что ответственность за гостя несет собственник, оформивший заявку</w:t>
      </w:r>
    </w:p>
  </w:comment>
  <w:comment w:id="2784" w:author="Хайретдинова Галия Динмухаммятовна" w:date="2024-09-09T16:35:00Z" w:initials="ХГД">
    <w:p w14:paraId="04AA0735" w14:textId="743AC115" w:rsidR="00F6451A" w:rsidRDefault="00F6451A">
      <w:pPr>
        <w:pStyle w:val="af2"/>
      </w:pPr>
      <w:r>
        <w:rPr>
          <w:rStyle w:val="af1"/>
        </w:rPr>
        <w:annotationRef/>
      </w:r>
      <w:r>
        <w:t>Юридически данную формулировку указать невозможно. Нужно переформулировать данное предложение</w:t>
      </w:r>
    </w:p>
  </w:comment>
  <w:comment w:id="2792" w:author="Екатерина Шнайдер" w:date="2024-08-22T22:17:00Z" w:initials="ЕШ">
    <w:p w14:paraId="6D0BEBE0" w14:textId="4F01944C" w:rsidR="00F6451A" w:rsidRDefault="00F6451A">
      <w:pPr>
        <w:pStyle w:val="af2"/>
      </w:pPr>
      <w:r>
        <w:rPr>
          <w:rStyle w:val="af1"/>
        </w:rPr>
        <w:annotationRef/>
      </w:r>
      <w:r>
        <w:t>Кататься на электросамокатах везде</w:t>
      </w:r>
    </w:p>
  </w:comment>
  <w:comment w:id="2793" w:author="Хайретдинова Галия Динмухаммятовна" w:date="2024-09-09T15:04:00Z" w:initials="ХГД">
    <w:p w14:paraId="68EF9917" w14:textId="0AC964FB" w:rsidR="00F6451A" w:rsidRDefault="00F6451A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2796" w:author="Екатерина Шнайдер" w:date="2024-08-22T22:17:00Z" w:initials="ЕШ">
    <w:p w14:paraId="0AA31455" w14:textId="545D0D28" w:rsidR="00F6451A" w:rsidRDefault="00F6451A">
      <w:pPr>
        <w:pStyle w:val="af2"/>
      </w:pPr>
      <w:r>
        <w:rPr>
          <w:rStyle w:val="af1"/>
        </w:rPr>
        <w:annotationRef/>
      </w:r>
      <w:r>
        <w:t>Прописать возможности сотрудника охраны</w:t>
      </w:r>
    </w:p>
  </w:comment>
  <w:comment w:id="2797" w:author="Хайретдинова Галия Динмухаммятовна" w:date="2024-09-09T16:37:00Z" w:initials="ХГД">
    <w:p w14:paraId="57788032" w14:textId="0CBCC22B" w:rsidR="00F6451A" w:rsidRDefault="00F6451A">
      <w:pPr>
        <w:pStyle w:val="af2"/>
      </w:pPr>
      <w:r>
        <w:rPr>
          <w:rStyle w:val="af1"/>
        </w:rPr>
        <w:annotationRef/>
      </w:r>
      <w:r>
        <w:t xml:space="preserve">Данные Правила созданы для собственников ЖК. Функционал охраны будет прописан в Регламенте охраны </w:t>
      </w:r>
    </w:p>
  </w:comment>
  <w:comment w:id="2808" w:author="Екатерина Шнайдер" w:date="2024-08-22T22:18:00Z" w:initials="ЕШ">
    <w:p w14:paraId="10CE938C" w14:textId="4BA10D6B" w:rsidR="00F6451A" w:rsidRDefault="00F6451A">
      <w:pPr>
        <w:pStyle w:val="af2"/>
      </w:pPr>
      <w:r>
        <w:rPr>
          <w:rStyle w:val="af1"/>
        </w:rPr>
        <w:annotationRef/>
      </w:r>
      <w:r>
        <w:t>Что за спортивные площадки? У нас все площадки детские, не предназначены для занятия спортом</w:t>
      </w:r>
    </w:p>
  </w:comment>
  <w:comment w:id="2809" w:author="Хайретдинова Галия Динмухаммятовна" w:date="2024-09-09T16:38:00Z" w:initials="ХГД">
    <w:p w14:paraId="1671E320" w14:textId="34C01211" w:rsidR="00F6451A" w:rsidRDefault="00F6451A">
      <w:pPr>
        <w:pStyle w:val="af2"/>
      </w:pPr>
      <w:r>
        <w:rPr>
          <w:rStyle w:val="af1"/>
        </w:rPr>
        <w:annotationRef/>
      </w:r>
      <w:r>
        <w:t>Имеется спортивная площадка на наружней части территории. Добавить в Правила фотографию спортивной площадки.</w:t>
      </w:r>
    </w:p>
  </w:comment>
  <w:comment w:id="2839" w:author="Екатерина Шнайдер" w:date="2024-08-22T22:21:00Z" w:initials="ЕШ">
    <w:p w14:paraId="5740E9DC" w14:textId="1C11DBDD" w:rsidR="00F6451A" w:rsidRDefault="00F6451A">
      <w:pPr>
        <w:pStyle w:val="af2"/>
      </w:pPr>
      <w:r>
        <w:rPr>
          <w:rStyle w:val="af1"/>
        </w:rPr>
        <w:annotationRef/>
      </w:r>
      <w:r>
        <w:t>Прописать права охраны и ответственность родителей за детей.</w:t>
      </w:r>
    </w:p>
  </w:comment>
  <w:comment w:id="2840" w:author="Хайретдинова Галия Динмухаммятовна" w:date="2024-09-09T16:39:00Z" w:initials="ХГД">
    <w:p w14:paraId="7DC15B95" w14:textId="77C3E965" w:rsidR="00F6451A" w:rsidRPr="004058FF" w:rsidRDefault="00F6451A" w:rsidP="004058FF">
      <w:pPr>
        <w:pStyle w:val="af2"/>
      </w:pPr>
      <w:r>
        <w:rPr>
          <w:rStyle w:val="af1"/>
        </w:rPr>
        <w:annotationRef/>
      </w:r>
      <w:r w:rsidRPr="004058FF">
        <w:t>Данные Правила созданы для собственников ЖК. Функционал охраны б</w:t>
      </w:r>
      <w:r>
        <w:t>удет прописан в Регламенте охра</w:t>
      </w:r>
      <w:r w:rsidRPr="004058FF">
        <w:t>ны</w:t>
      </w:r>
      <w:r>
        <w:t xml:space="preserve">. </w:t>
      </w:r>
      <w:r>
        <w:br/>
        <w:t>Ответственность родителей за детей прописаны в Законе.</w:t>
      </w:r>
    </w:p>
  </w:comment>
  <w:comment w:id="2852" w:author="Екатерина Шнайдер" w:date="2024-08-22T22:20:00Z" w:initials="ЕШ">
    <w:p w14:paraId="7C8CAD77" w14:textId="68D2CC5E" w:rsidR="00F6451A" w:rsidRDefault="00F6451A">
      <w:pPr>
        <w:pStyle w:val="af2"/>
      </w:pPr>
      <w:r>
        <w:rPr>
          <w:rStyle w:val="af1"/>
        </w:rPr>
        <w:annotationRef/>
      </w:r>
      <w:r>
        <w:t>У нас нигде не прописаны правила нахождения Детского сада на территории</w:t>
      </w:r>
    </w:p>
  </w:comment>
  <w:comment w:id="2853" w:author="Хайретдинова Галия Динмухаммятовна" w:date="2024-09-09T16:41:00Z" w:initials="ХГД">
    <w:p w14:paraId="7649A9B7" w14:textId="137EA187" w:rsidR="00F6451A" w:rsidRDefault="00F6451A">
      <w:pPr>
        <w:pStyle w:val="af2"/>
      </w:pPr>
      <w:r>
        <w:rPr>
          <w:rStyle w:val="af1"/>
        </w:rPr>
        <w:annotationRef/>
      </w:r>
      <w:r>
        <w:t>Поясните пожалуйста комментарий</w:t>
      </w:r>
    </w:p>
  </w:comment>
  <w:comment w:id="2866" w:author="Степанова Любовь Борисовна" w:date="2024-10-04T14:16:00Z" w:initials="СЛБ">
    <w:p w14:paraId="49FDACD6" w14:textId="77777777" w:rsidR="00F6451A" w:rsidRDefault="00F6451A">
      <w:pPr>
        <w:pStyle w:val="af2"/>
      </w:pPr>
      <w:r>
        <w:rPr>
          <w:rStyle w:val="af1"/>
        </w:rPr>
        <w:annotationRef/>
      </w:r>
      <w:r>
        <w:t>На схеме нужно указать въезды, выезды</w:t>
      </w:r>
    </w:p>
    <w:p w14:paraId="5DBE3D05" w14:textId="01342F0D" w:rsidR="00F6451A" w:rsidRDefault="00F6451A">
      <w:pPr>
        <w:pStyle w:val="af2"/>
      </w:pPr>
    </w:p>
  </w:comment>
  <w:comment w:id="2889" w:author="Екатерина Шнайдер" w:date="2024-08-22T22:22:00Z" w:initials="ЕШ">
    <w:p w14:paraId="052BAE6A" w14:textId="4E91B563" w:rsidR="00F6451A" w:rsidRDefault="00F6451A">
      <w:pPr>
        <w:pStyle w:val="af2"/>
      </w:pPr>
      <w:r>
        <w:rPr>
          <w:rStyle w:val="af1"/>
        </w:rPr>
        <w:annotationRef/>
      </w:r>
      <w:r>
        <w:t>ошибка</w:t>
      </w:r>
    </w:p>
  </w:comment>
  <w:comment w:id="2890" w:author="Хайретдинова Галия Динмухаммятовна" w:date="2024-09-09T16:42:00Z" w:initials="ХГД">
    <w:p w14:paraId="1C49DB46" w14:textId="4B5F1CF0" w:rsidR="00F6451A" w:rsidRDefault="00F6451A">
      <w:pPr>
        <w:pStyle w:val="af2"/>
      </w:pPr>
      <w:r>
        <w:rPr>
          <w:rStyle w:val="af1"/>
        </w:rPr>
        <w:annotationRef/>
      </w:r>
      <w:r>
        <w:t>исправила</w:t>
      </w:r>
    </w:p>
  </w:comment>
  <w:comment w:id="2894" w:author="Екатерина Шнайдер" w:date="2024-08-22T22:22:00Z" w:initials="ЕШ">
    <w:p w14:paraId="742C6B3F" w14:textId="2783C510" w:rsidR="00F6451A" w:rsidRDefault="00F6451A">
      <w:pPr>
        <w:pStyle w:val="af2"/>
      </w:pPr>
      <w:r>
        <w:rPr>
          <w:rStyle w:val="af1"/>
        </w:rPr>
        <w:annotationRef/>
      </w:r>
      <w:r>
        <w:t>Посторонним лицам</w:t>
      </w:r>
    </w:p>
  </w:comment>
  <w:comment w:id="2895" w:author="Хайретдинова Галия Динмухаммятовна" w:date="2024-09-09T16:42:00Z" w:initials="ХГД">
    <w:p w14:paraId="240FE5E0" w14:textId="1195338D" w:rsidR="00F6451A" w:rsidRDefault="00F6451A">
      <w:pPr>
        <w:pStyle w:val="af2"/>
      </w:pPr>
      <w:r>
        <w:rPr>
          <w:rStyle w:val="af1"/>
        </w:rPr>
        <w:annotationRef/>
      </w:r>
      <w:r>
        <w:t>исправила</w:t>
      </w:r>
    </w:p>
  </w:comment>
  <w:comment w:id="2899" w:author="Екатерина Шнайдер" w:date="2024-08-22T22:22:00Z" w:initials="ЕШ">
    <w:p w14:paraId="46E88496" w14:textId="1085B5F9" w:rsidR="00F6451A" w:rsidRDefault="00F6451A">
      <w:pPr>
        <w:pStyle w:val="af2"/>
      </w:pPr>
      <w:r>
        <w:rPr>
          <w:rStyle w:val="af1"/>
        </w:rPr>
        <w:annotationRef/>
      </w:r>
      <w:r>
        <w:t>Этот подпункт должен быть продублирован по всем разделам</w:t>
      </w:r>
    </w:p>
  </w:comment>
  <w:comment w:id="2908" w:author="Екатерина Шнайдер" w:date="2024-08-22T22:24:00Z" w:initials="ЕШ">
    <w:p w14:paraId="74A2BBDD" w14:textId="02FF7934" w:rsidR="00F6451A" w:rsidRDefault="00F6451A">
      <w:pPr>
        <w:pStyle w:val="af2"/>
      </w:pPr>
      <w:r>
        <w:rPr>
          <w:rStyle w:val="af1"/>
        </w:rPr>
        <w:annotationRef/>
      </w:r>
      <w:r>
        <w:t xml:space="preserve">При условии наличия машиноместа, либо оформленного пропуска </w:t>
      </w:r>
      <w:r>
        <w:t>от  собственника,</w:t>
      </w:r>
    </w:p>
  </w:comment>
  <w:comment w:id="2909" w:author="Хайретдинова Галия Динмухаммятовна" w:date="2024-09-09T16:43:00Z" w:initials="ХГД">
    <w:p w14:paraId="47223B88" w14:textId="77777777" w:rsidR="00B32DFA" w:rsidRDefault="00F6451A">
      <w:pPr>
        <w:pStyle w:val="af2"/>
      </w:pPr>
      <w:r>
        <w:rPr>
          <w:rStyle w:val="af1"/>
        </w:rPr>
        <w:annotationRef/>
      </w:r>
      <w:r>
        <w:t>Так как паркинг является частью ЖК</w:t>
      </w:r>
    </w:p>
    <w:p w14:paraId="51E379FF" w14:textId="797D1FAF" w:rsidR="00F6451A" w:rsidRDefault="00F6451A">
      <w:pPr>
        <w:pStyle w:val="af2"/>
      </w:pPr>
      <w:r>
        <w:t>, паркингом имеют право пользоваться не только собственники ММ, но и собственники ЖК</w:t>
      </w:r>
    </w:p>
  </w:comment>
  <w:comment w:id="2920" w:author="Екатерина Шнайдер" w:date="2024-08-22T22:25:00Z" w:initials="ЕШ">
    <w:p w14:paraId="1DD97338" w14:textId="2CF86870" w:rsidR="00F6451A" w:rsidRDefault="00F6451A">
      <w:pPr>
        <w:pStyle w:val="af2"/>
      </w:pPr>
      <w:r>
        <w:rPr>
          <w:rStyle w:val="af1"/>
        </w:rPr>
        <w:annotationRef/>
      </w:r>
      <w:r>
        <w:t>Указать где</w:t>
      </w:r>
    </w:p>
  </w:comment>
  <w:comment w:id="2921" w:author="Хайретдинова Галия Динмухаммятовна" w:date="2024-09-09T16:46:00Z" w:initials="ХГД">
    <w:p w14:paraId="6BA71FBE" w14:textId="00131E3A" w:rsidR="00F6451A" w:rsidRDefault="00F6451A">
      <w:pPr>
        <w:pStyle w:val="af2"/>
      </w:pPr>
      <w:r>
        <w:rPr>
          <w:rStyle w:val="af1"/>
        </w:rPr>
        <w:annotationRef/>
      </w:r>
      <w:r>
        <w:t>добавила</w:t>
      </w:r>
    </w:p>
  </w:comment>
  <w:comment w:id="2953" w:author="Екатерина Шнайдер" w:date="2024-08-22T22:26:00Z" w:initials="ЕШ">
    <w:p w14:paraId="50CB51A6" w14:textId="7CB9ADA2" w:rsidR="00F6451A" w:rsidRDefault="00F6451A">
      <w:pPr>
        <w:pStyle w:val="af2"/>
      </w:pPr>
      <w:r>
        <w:rPr>
          <w:rStyle w:val="af1"/>
        </w:rPr>
        <w:annotationRef/>
      </w:r>
      <w:r>
        <w:t>Как вы это проверите?</w:t>
      </w:r>
    </w:p>
  </w:comment>
  <w:comment w:id="2954" w:author="Хайретдинова Галия Динмухаммятовна" w:date="2024-09-09T16:47:00Z" w:initials="ХГД">
    <w:p w14:paraId="3CE3D0A7" w14:textId="36D8D45A" w:rsidR="00F6451A" w:rsidRDefault="00F6451A">
      <w:pPr>
        <w:pStyle w:val="af2"/>
      </w:pPr>
      <w:r>
        <w:rPr>
          <w:rStyle w:val="af1"/>
        </w:rPr>
        <w:annotationRef/>
      </w:r>
      <w:r>
        <w:t>Проверка по факту. При нарушении данного правила вышеуказанный штраф</w:t>
      </w:r>
    </w:p>
  </w:comment>
  <w:comment w:id="2982" w:author="Екатерина Шнайдер" w:date="2024-08-22T22:26:00Z" w:initials="ЕШ">
    <w:p w14:paraId="7A470B12" w14:textId="265B563D" w:rsidR="00F6451A" w:rsidRDefault="00F6451A">
      <w:pPr>
        <w:pStyle w:val="af2"/>
      </w:pPr>
      <w:r>
        <w:rPr>
          <w:rStyle w:val="af1"/>
        </w:rPr>
        <w:annotationRef/>
      </w:r>
      <w:r>
        <w:t>Добавить подпункт: Устраивать из машино-места магазин, склад, хранение строительных материалов, личных вещей</w:t>
      </w:r>
    </w:p>
  </w:comment>
  <w:comment w:id="2983" w:author="Хайретдинова Галия Динмухаммятовна" w:date="2024-09-09T16:51:00Z" w:initials="ХГД">
    <w:p w14:paraId="39434DDC" w14:textId="6994CE97" w:rsidR="00F6451A" w:rsidRDefault="00F6451A">
      <w:pPr>
        <w:pStyle w:val="af2"/>
      </w:pPr>
      <w:r>
        <w:rPr>
          <w:rStyle w:val="af1"/>
        </w:rPr>
        <w:annotationRef/>
      </w:r>
      <w:r>
        <w:t>добавила</w:t>
      </w:r>
    </w:p>
  </w:comment>
  <w:comment w:id="3002" w:author="Екатерина Шнайдер" w:date="2024-08-22T22:28:00Z" w:initials="ЕШ">
    <w:p w14:paraId="2433312F" w14:textId="6A2C9E4B" w:rsidR="00F6451A" w:rsidRDefault="00F6451A">
      <w:pPr>
        <w:pStyle w:val="af2"/>
      </w:pPr>
      <w:r>
        <w:rPr>
          <w:rStyle w:val="af1"/>
        </w:rPr>
        <w:annotationRef/>
      </w:r>
      <w:r>
        <w:t>Нужны ТУ или регламент. Размеры, цветовая гамма</w:t>
      </w:r>
    </w:p>
  </w:comment>
  <w:comment w:id="3003" w:author="Хайретдинова Галия Динмухаммятовна" w:date="2024-09-09T16:52:00Z" w:initials="ХГД">
    <w:p w14:paraId="20602E0F" w14:textId="3A02B8B8" w:rsidR="00F6451A" w:rsidRPr="000329F9" w:rsidRDefault="00F6451A">
      <w:pPr>
        <w:pStyle w:val="af2"/>
      </w:pPr>
      <w:r>
        <w:rPr>
          <w:rStyle w:val="af1"/>
        </w:rPr>
        <w:annotationRef/>
      </w:r>
      <w:r>
        <w:t xml:space="preserve">ТУ согласно дейсмтвующему законодательству. </w:t>
      </w:r>
      <w:r>
        <w:rPr>
          <w:lang w:val="en-US"/>
        </w:rPr>
        <w:t>Rall</w:t>
      </w:r>
      <w:r>
        <w:t xml:space="preserve"> пропишем</w:t>
      </w:r>
    </w:p>
  </w:comment>
  <w:comment w:id="3004" w:author="Екатерина Шнайдер" w:date="2024-08-22T22:30:00Z" w:initials="ЕШ">
    <w:p w14:paraId="4C610D9A" w14:textId="7C9B27AB" w:rsidR="00F6451A" w:rsidRDefault="00F6451A">
      <w:pPr>
        <w:pStyle w:val="af2"/>
      </w:pPr>
      <w:r>
        <w:rPr>
          <w:rStyle w:val="af1"/>
        </w:rPr>
        <w:annotationRef/>
      </w:r>
      <w:r>
        <w:t>Добавить, что после Установки шкафа автомобиль должен оставаться в пределах границ машиноместа</w:t>
      </w:r>
    </w:p>
  </w:comment>
  <w:comment w:id="3005" w:author="Хайретдинова Галия Динмухаммятовна" w:date="2024-09-09T16:56:00Z" w:initials="ХГД">
    <w:p w14:paraId="31BE3FD6" w14:textId="6AA3B10F" w:rsidR="00F6451A" w:rsidRDefault="00F6451A">
      <w:pPr>
        <w:pStyle w:val="af2"/>
      </w:pPr>
      <w:r>
        <w:rPr>
          <w:rStyle w:val="af1"/>
        </w:rPr>
        <w:annotationRef/>
      </w:r>
    </w:p>
  </w:comment>
  <w:comment w:id="3028" w:author="Екатерина Шнайдер" w:date="2024-08-22T22:28:00Z" w:initials="ЕШ">
    <w:p w14:paraId="19081CC2" w14:textId="752EEC7B" w:rsidR="00F6451A" w:rsidRDefault="00F6451A">
      <w:pPr>
        <w:pStyle w:val="af2"/>
      </w:pPr>
      <w:r>
        <w:rPr>
          <w:rStyle w:val="af1"/>
        </w:rPr>
        <w:annotationRef/>
      </w:r>
      <w:r>
        <w:t>Возможно ли прописать ответственность (снос)?</w:t>
      </w:r>
    </w:p>
  </w:comment>
  <w:comment w:id="3052" w:author="Хайретдинова Галия Динмухаммятовна" w:date="2024-09-09T14:50:00Z" w:initials="ХГД">
    <w:p w14:paraId="44C43429" w14:textId="77777777" w:rsidR="00F6451A" w:rsidRDefault="00F6451A" w:rsidP="00D06BCF">
      <w:pPr>
        <w:pStyle w:val="af2"/>
      </w:pPr>
      <w:r>
        <w:rPr>
          <w:rStyle w:val="af1"/>
        </w:rPr>
        <w:annotationRef/>
      </w:r>
      <w:r>
        <w:t>Добавили пункт. Данный вопрос только через согласование вопроса на ОСС и проекта с УК, так как «использование общего имущества» и переустройство инженерных сетей.</w:t>
      </w:r>
    </w:p>
  </w:comment>
  <w:comment w:id="3082" w:author="Екатерина Шнайдер" w:date="2024-08-22T22:29:00Z" w:initials="ЕШ">
    <w:p w14:paraId="5AFEB417" w14:textId="77777777" w:rsidR="00F6451A" w:rsidRDefault="00F6451A">
      <w:pPr>
        <w:pStyle w:val="af2"/>
      </w:pPr>
      <w:r>
        <w:rPr>
          <w:rStyle w:val="af1"/>
        </w:rPr>
        <w:annotationRef/>
      </w:r>
      <w:r>
        <w:t>Добавить 10.21 – Нахождение детей без сопровождения взрослых.</w:t>
      </w:r>
    </w:p>
    <w:p w14:paraId="4CC1A326" w14:textId="6C899295" w:rsidR="00F6451A" w:rsidRDefault="00F6451A">
      <w:pPr>
        <w:pStyle w:val="af2"/>
      </w:pPr>
      <w:r>
        <w:t>Добавить 10.22 Запрещено катание на самокатах, роликах и тд</w:t>
      </w:r>
    </w:p>
  </w:comment>
  <w:comment w:id="3110" w:author="Екатерина Шнайдер" w:date="2024-08-22T22:34:00Z" w:initials="ЕШ">
    <w:p w14:paraId="35268A50" w14:textId="4F11CBBD" w:rsidR="00F6451A" w:rsidRPr="000041A1" w:rsidRDefault="00F6451A" w:rsidP="003A2DF2">
      <w:pPr>
        <w:numPr>
          <w:ilvl w:val="0"/>
          <w:numId w:val="45"/>
        </w:numPr>
        <w:spacing w:after="0"/>
        <w:ind w:left="0" w:firstLine="56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af1"/>
        </w:rPr>
        <w:annotationRef/>
      </w:r>
      <w:r>
        <w:rPr>
          <w:rFonts w:ascii="Times New Roman" w:hAnsi="Times New Roman" w:cs="Times New Roman"/>
          <w:sz w:val="24"/>
          <w:szCs w:val="24"/>
        </w:rPr>
        <w:t>Ответственность за гостя несет собственник, оформивший заявку</w:t>
      </w:r>
    </w:p>
    <w:p w14:paraId="1E39E144" w14:textId="2294E2E0" w:rsidR="00F6451A" w:rsidRDefault="00F6451A">
      <w:pPr>
        <w:pStyle w:val="af2"/>
      </w:pPr>
    </w:p>
  </w:comment>
  <w:comment w:id="3154" w:author="Екатерина Шнайдер" w:date="2024-08-22T22:35:00Z" w:initials="ЕШ">
    <w:p w14:paraId="78C1E2CE" w14:textId="40229548" w:rsidR="00F6451A" w:rsidRDefault="00F6451A" w:rsidP="003A2DF2">
      <w:pPr>
        <w:pStyle w:val="af2"/>
        <w:ind w:left="708" w:hanging="708"/>
      </w:pPr>
      <w:r>
        <w:rPr>
          <w:rStyle w:val="af1"/>
        </w:rPr>
        <w:annotationRef/>
      </w:r>
      <w:r>
        <w:t xml:space="preserve">Не имеющих гостевой пропуск, не проживающих в ЖК. </w:t>
      </w:r>
    </w:p>
  </w:comment>
  <w:comment w:id="3155" w:author="Екатерина Шнайдер" w:date="2024-08-22T22:36:00Z" w:initials="ЕШ">
    <w:p w14:paraId="1A51E9BA" w14:textId="6D925493" w:rsidR="00F6451A" w:rsidRDefault="00F6451A">
      <w:pPr>
        <w:pStyle w:val="af2"/>
      </w:pPr>
      <w:r>
        <w:rPr>
          <w:rStyle w:val="af1"/>
        </w:rPr>
        <w:annotationRef/>
      </w:r>
      <w:r>
        <w:t xml:space="preserve">Прописать, </w:t>
      </w:r>
      <w:r>
        <w:t xml:space="preserve">что  сотрудник охраны может вывести за территорию чужих </w:t>
      </w:r>
    </w:p>
  </w:comment>
  <w:comment w:id="3173" w:author="Екатерина Шнайдер" w:date="2024-08-22T22:38:00Z" w:initials="ЕШ">
    <w:p w14:paraId="21C37042" w14:textId="7CF92529" w:rsidR="00F6451A" w:rsidRDefault="00F6451A">
      <w:pPr>
        <w:pStyle w:val="af2"/>
      </w:pPr>
      <w:r>
        <w:rPr>
          <w:rStyle w:val="af1"/>
        </w:rPr>
        <w:annotationRef/>
      </w:r>
      <w:r>
        <w:t>Убрать ограничение по времени и дням</w:t>
      </w:r>
    </w:p>
  </w:comment>
  <w:comment w:id="3175" w:author="Екатерина Шнайдер" w:date="2024-08-22T22:39:00Z" w:initials="ЕШ">
    <w:p w14:paraId="75B92E72" w14:textId="742811A5" w:rsidR="00F6451A" w:rsidRDefault="00F6451A">
      <w:pPr>
        <w:pStyle w:val="af2"/>
      </w:pPr>
      <w:r>
        <w:rPr>
          <w:rStyle w:val="af1"/>
        </w:rPr>
        <w:annotationRef/>
      </w:r>
      <w:r>
        <w:t>Дать возможность скорым заезжать хотя бы в зону разгрузки при условии прохождения по высоте</w:t>
      </w:r>
    </w:p>
  </w:comment>
  <w:comment w:id="3185" w:author="Екатерина Шнайдер" w:date="2024-08-22T22:40:00Z" w:initials="ЕШ">
    <w:p w14:paraId="4039D469" w14:textId="2D96C006" w:rsidR="00F6451A" w:rsidRDefault="00F6451A">
      <w:pPr>
        <w:pStyle w:val="af2"/>
      </w:pPr>
      <w:r>
        <w:rPr>
          <w:rStyle w:val="af1"/>
        </w:rPr>
        <w:annotationRef/>
      </w:r>
      <w:r>
        <w:t>Убрать</w:t>
      </w:r>
    </w:p>
  </w:comment>
  <w:comment w:id="3188" w:author="Екатерина Шнайдер" w:date="2024-08-22T22:40:00Z" w:initials="ЕШ">
    <w:p w14:paraId="0B517588" w14:textId="0378DF08" w:rsidR="00F6451A" w:rsidRDefault="00F6451A">
      <w:pPr>
        <w:pStyle w:val="af2"/>
      </w:pPr>
      <w:r>
        <w:rPr>
          <w:rStyle w:val="af1"/>
        </w:rPr>
        <w:annotationRef/>
      </w:r>
      <w:r>
        <w:t>Запретить</w:t>
      </w:r>
    </w:p>
  </w:comment>
  <w:comment w:id="3199" w:author="Екатерина Шнайдер" w:date="2024-08-22T22:41:00Z" w:initials="ЕШ">
    <w:p w14:paraId="78F792FA" w14:textId="77F6DDA6" w:rsidR="00F6451A" w:rsidRDefault="00F6451A">
      <w:pPr>
        <w:pStyle w:val="af2"/>
      </w:pPr>
      <w:r>
        <w:rPr>
          <w:rStyle w:val="af1"/>
        </w:rPr>
        <w:annotationRef/>
      </w:r>
      <w:r>
        <w:t>Не корректно прописано. Необходимо указать что речь идет о «внешнем периметре» двора</w:t>
      </w:r>
    </w:p>
  </w:comment>
  <w:comment w:id="3206" w:author="Екатерина Шнайдер" w:date="2024-08-22T22:43:00Z" w:initials="ЕШ">
    <w:p w14:paraId="54A22037" w14:textId="0889B0EA" w:rsidR="00F6451A" w:rsidRDefault="00F6451A">
      <w:pPr>
        <w:pStyle w:val="af2"/>
      </w:pPr>
      <w:r>
        <w:rPr>
          <w:rStyle w:val="af1"/>
        </w:rPr>
        <w:annotationRef/>
      </w:r>
      <w:r>
        <w:t>Убрать</w:t>
      </w:r>
    </w:p>
  </w:comment>
  <w:comment w:id="3224" w:author="Екатерина Шнайдер" w:date="2024-08-22T22:43:00Z" w:initials="ЕШ">
    <w:p w14:paraId="2554ACEB" w14:textId="0DD87EA5" w:rsidR="00F6451A" w:rsidRDefault="00F6451A">
      <w:pPr>
        <w:pStyle w:val="af2"/>
      </w:pPr>
      <w:r>
        <w:rPr>
          <w:rStyle w:val="af1"/>
        </w:rPr>
        <w:annotationRef/>
      </w:r>
      <w:r>
        <w:t>Убрать</w:t>
      </w:r>
    </w:p>
  </w:comment>
  <w:comment w:id="3235" w:author="Екатерина Шнайдер" w:date="2024-08-22T22:44:00Z" w:initials="ЕШ">
    <w:p w14:paraId="457F3943" w14:textId="73CA8413" w:rsidR="00F6451A" w:rsidRDefault="00F6451A">
      <w:pPr>
        <w:pStyle w:val="af2"/>
      </w:pPr>
      <w:r>
        <w:rPr>
          <w:rStyle w:val="af1"/>
        </w:rPr>
        <w:annotationRef/>
      </w:r>
      <w:r>
        <w:t>Убрать</w:t>
      </w:r>
    </w:p>
  </w:comment>
  <w:comment w:id="3236" w:author="Екатерина Шнайдер" w:date="2024-08-22T22:44:00Z" w:initials="ЕШ">
    <w:p w14:paraId="3B39B727" w14:textId="30319871" w:rsidR="00F6451A" w:rsidRDefault="00F6451A">
      <w:pPr>
        <w:pStyle w:val="af2"/>
      </w:pPr>
      <w:r>
        <w:rPr>
          <w:rStyle w:val="af1"/>
        </w:rPr>
        <w:annotationRef/>
      </w:r>
      <w:r>
        <w:t>Лодок</w:t>
      </w:r>
    </w:p>
  </w:comment>
  <w:comment w:id="3267" w:author="Екатерина Шнайдер" w:date="2024-08-22T22:46:00Z" w:initials="ЕШ">
    <w:p w14:paraId="0DF052AD" w14:textId="21B8F46B" w:rsidR="00F6451A" w:rsidRDefault="00F6451A">
      <w:pPr>
        <w:pStyle w:val="af2"/>
      </w:pPr>
      <w:r>
        <w:rPr>
          <w:rStyle w:val="af1"/>
        </w:rPr>
        <w:annotationRef/>
      </w:r>
      <w:r>
        <w:t>Холодный, теплый?</w:t>
      </w:r>
    </w:p>
  </w:comment>
  <w:comment w:id="3270" w:author="Екатерина Шнайдер" w:date="2024-08-22T22:47:00Z" w:initials="ЕШ">
    <w:p w14:paraId="4F857C5F" w14:textId="106C9509" w:rsidR="00F6451A" w:rsidRDefault="00F6451A">
      <w:pPr>
        <w:pStyle w:val="af2"/>
      </w:pPr>
      <w:r>
        <w:rPr>
          <w:rStyle w:val="af1"/>
        </w:rPr>
        <w:annotationRef/>
      </w:r>
      <w:r>
        <w:t>Какие рекламные конструкции?</w:t>
      </w:r>
    </w:p>
  </w:comment>
  <w:comment w:id="3307" w:author="Екатерина Шнайдер" w:date="2024-08-22T22:48:00Z" w:initials="ЕШ">
    <w:p w14:paraId="309E219C" w14:textId="345B5D8D" w:rsidR="00F6451A" w:rsidRDefault="00F6451A">
      <w:pPr>
        <w:pStyle w:val="af2"/>
      </w:pPr>
      <w:r>
        <w:rPr>
          <w:rStyle w:val="af1"/>
        </w:rPr>
        <w:annotationRef/>
      </w:r>
      <w:r>
        <w:t>Нахождение детей без сопровождения взрослых</w:t>
      </w:r>
    </w:p>
  </w:comment>
  <w:comment w:id="3521" w:author="Екатерина Шнайдер" w:date="2024-08-22T22:12:00Z" w:initials="ЕШ">
    <w:p w14:paraId="40D74206" w14:textId="77777777" w:rsidR="00FE6AB3" w:rsidRDefault="00FE6AB3" w:rsidP="00FE6AB3">
      <w:pPr>
        <w:pStyle w:val="af2"/>
      </w:pPr>
      <w:r>
        <w:rPr>
          <w:rStyle w:val="af1"/>
        </w:rPr>
        <w:annotationRef/>
      </w:r>
      <w:r>
        <w:t>Можем ли мы так прописать? Не нарушает ли это закон тишины</w:t>
      </w:r>
    </w:p>
  </w:comment>
  <w:comment w:id="3525" w:author="Хайретдинова Галия Динмухаммятовна" w:date="2024-09-09T14:53:00Z" w:initials="ХГД">
    <w:p w14:paraId="1D0CAE08" w14:textId="77777777" w:rsidR="00FE6AB3" w:rsidRDefault="00FE6AB3" w:rsidP="00FE6AB3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3617" w:author="Екатерина Шнайдер" w:date="2024-08-22T22:59:00Z" w:initials="ЕШ">
    <w:p w14:paraId="20025825" w14:textId="22103A1A" w:rsidR="00F6451A" w:rsidRDefault="00F6451A">
      <w:pPr>
        <w:pStyle w:val="af2"/>
      </w:pPr>
      <w:r>
        <w:rPr>
          <w:rStyle w:val="af1"/>
        </w:rPr>
        <w:annotationRef/>
      </w:r>
      <w:r>
        <w:t>На осс</w:t>
      </w:r>
    </w:p>
  </w:comment>
  <w:comment w:id="3642" w:author="Екатерина Шнайдер" w:date="2024-08-22T23:00:00Z" w:initials="ЕШ">
    <w:p w14:paraId="6391C691" w14:textId="5EE7BBC7" w:rsidR="00F6451A" w:rsidRDefault="00F6451A">
      <w:pPr>
        <w:pStyle w:val="af2"/>
      </w:pPr>
      <w:r>
        <w:rPr>
          <w:rStyle w:val="af1"/>
        </w:rPr>
        <w:annotationRef/>
      </w:r>
      <w:r>
        <w:t>Зачем 10 дней? Какой минимальный срок?</w:t>
      </w:r>
    </w:p>
  </w:comment>
  <w:comment w:id="3871" w:author="Екатерина Шнайдер" w:date="2024-08-22T23:01:00Z" w:initials="ЕШ">
    <w:p w14:paraId="4280CFB4" w14:textId="49A1CF5D" w:rsidR="00F6451A" w:rsidRDefault="00F6451A">
      <w:pPr>
        <w:pStyle w:val="af2"/>
      </w:pPr>
      <w:r>
        <w:rPr>
          <w:rStyle w:val="af1"/>
        </w:rPr>
        <w:annotationRef/>
      </w:r>
      <w:r>
        <w:t>В присутствии сотрудника УК</w:t>
      </w:r>
    </w:p>
  </w:comment>
  <w:comment w:id="3900" w:author="Екатерина Шнайдер" w:date="2024-08-22T23:01:00Z" w:initials="ЕШ">
    <w:p w14:paraId="30957AAF" w14:textId="350D1F8C" w:rsidR="00F6451A" w:rsidRDefault="00F6451A">
      <w:pPr>
        <w:pStyle w:val="af2"/>
      </w:pPr>
      <w:r>
        <w:rPr>
          <w:rStyle w:val="af1"/>
        </w:rPr>
        <w:annotationRef/>
      </w:r>
      <w:r>
        <w:t>ошибка</w:t>
      </w:r>
    </w:p>
  </w:comment>
  <w:comment w:id="3903" w:author="Екатерина Шнайдер" w:date="2024-08-22T23:01:00Z" w:initials="ЕШ">
    <w:p w14:paraId="53801E84" w14:textId="5E93C895" w:rsidR="00F6451A" w:rsidRDefault="00F6451A">
      <w:pPr>
        <w:pStyle w:val="af2"/>
      </w:pPr>
      <w:r>
        <w:rPr>
          <w:rStyle w:val="af1"/>
        </w:rPr>
        <w:annotationRef/>
      </w:r>
      <w:r>
        <w:t>убрать такое ограничение</w:t>
      </w:r>
    </w:p>
  </w:comment>
  <w:comment w:id="3916" w:author="Екатерина Шнайдер" w:date="2024-08-22T23:02:00Z" w:initials="ЕШ">
    <w:p w14:paraId="6682DA29" w14:textId="2831062C" w:rsidR="00F6451A" w:rsidRDefault="00F6451A">
      <w:pPr>
        <w:pStyle w:val="af2"/>
      </w:pPr>
      <w:r>
        <w:rPr>
          <w:rStyle w:val="af1"/>
        </w:rPr>
        <w:annotationRef/>
      </w:r>
      <w:r>
        <w:t>ранее в тексте правил указаны другие места</w:t>
      </w:r>
    </w:p>
  </w:comment>
  <w:comment w:id="3981" w:author="Екатерина Шнайдер" w:date="2024-08-22T21:50:00Z" w:initials="ЕШ">
    <w:p w14:paraId="03A80A57" w14:textId="77777777" w:rsidR="00F6451A" w:rsidRDefault="00F6451A" w:rsidP="00D81DC1">
      <w:pPr>
        <w:pStyle w:val="af2"/>
      </w:pPr>
      <w:r>
        <w:rPr>
          <w:rStyle w:val="af1"/>
        </w:rPr>
        <w:annotationRef/>
      </w:r>
      <w:r>
        <w:t xml:space="preserve">Запрещено хранение и складирование бытового и пищевого мусора в приквартирных холлах </w:t>
      </w:r>
    </w:p>
  </w:comment>
  <w:comment w:id="3982" w:author="Хайретдинова Галия Динмухаммятовна" w:date="2024-09-09T13:38:00Z" w:initials="ХГД">
    <w:p w14:paraId="60A1623A" w14:textId="77777777" w:rsidR="00F6451A" w:rsidRDefault="00F6451A" w:rsidP="00D81DC1">
      <w:pPr>
        <w:pStyle w:val="af2"/>
      </w:pPr>
      <w:r>
        <w:rPr>
          <w:rStyle w:val="af1"/>
        </w:rPr>
        <w:annotationRef/>
      </w:r>
      <w:r>
        <w:t>добавили</w:t>
      </w:r>
    </w:p>
  </w:comment>
  <w:comment w:id="4225" w:author="Екатерина Шнайдер" w:date="2024-08-22T23:03:00Z" w:initials="ЕШ">
    <w:p w14:paraId="7BC67B41" w14:textId="7BF84A0D" w:rsidR="00F6451A" w:rsidRDefault="00F6451A">
      <w:pPr>
        <w:pStyle w:val="af2"/>
      </w:pPr>
      <w:r>
        <w:rPr>
          <w:rStyle w:val="af1"/>
        </w:rPr>
        <w:annotationRef/>
      </w:r>
      <w:r>
        <w:t>убрать</w:t>
      </w:r>
    </w:p>
  </w:comment>
  <w:comment w:id="4375" w:author="Екатерина Шнайдер" w:date="2024-08-22T22:10:00Z" w:initials="ЕШ">
    <w:p w14:paraId="0A192B43" w14:textId="77777777" w:rsidR="00F6451A" w:rsidRDefault="00F6451A" w:rsidP="00D06BCF">
      <w:pPr>
        <w:pStyle w:val="af2"/>
      </w:pPr>
      <w:r>
        <w:rPr>
          <w:rStyle w:val="af1"/>
        </w:rPr>
        <w:annotationRef/>
      </w:r>
      <w:r>
        <w:t>Добавить пункт: Устанавливать или подключать розетки для зарядки автомобилей без разрешения УК, при условии подключения к мощности от своей квартиры. Если общедомовая, то через ОСС</w:t>
      </w:r>
    </w:p>
  </w:comment>
  <w:comment w:id="4422" w:author="Екатерина Шнайдер" w:date="2024-08-22T23:04:00Z" w:initials="ЕШ">
    <w:p w14:paraId="7F3DC317" w14:textId="3CBA1483" w:rsidR="00F6451A" w:rsidRDefault="00F6451A">
      <w:pPr>
        <w:pStyle w:val="af2"/>
      </w:pPr>
      <w:r>
        <w:rPr>
          <w:rStyle w:val="af1"/>
        </w:rPr>
        <w:annotationRef/>
      </w:r>
      <w:r>
        <w:t>Полностью этот пункт написан в иной стилистике</w:t>
      </w:r>
    </w:p>
  </w:comment>
  <w:comment w:id="4695" w:author="Екатерина Шнайдер" w:date="2024-08-22T23:05:00Z" w:initials="ЕШ">
    <w:p w14:paraId="49B1B6AA" w14:textId="456E9649" w:rsidR="00F6451A" w:rsidRDefault="00F6451A">
      <w:pPr>
        <w:pStyle w:val="af2"/>
      </w:pPr>
      <w:r>
        <w:rPr>
          <w:rStyle w:val="af1"/>
        </w:rPr>
        <w:annotationRef/>
      </w:r>
      <w:r>
        <w:t>Возможно ли это по закону?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962C634" w15:done="0"/>
  <w15:commentEx w15:paraId="4AA6454F" w15:done="0"/>
  <w15:commentEx w15:paraId="14FC55FC" w15:paraIdParent="4AA6454F" w15:done="0"/>
  <w15:commentEx w15:paraId="7459C1C6" w15:done="0"/>
  <w15:commentEx w15:paraId="04E9BBFC" w15:done="0"/>
  <w15:commentEx w15:paraId="02FBA5B2" w15:done="0"/>
  <w15:commentEx w15:paraId="67E42D18" w15:done="0"/>
  <w15:commentEx w15:paraId="2B99F00A" w15:done="0"/>
  <w15:commentEx w15:paraId="6E95FA81" w15:done="0"/>
  <w15:commentEx w15:paraId="23649F88" w15:done="0"/>
  <w15:commentEx w15:paraId="74BF4921" w15:done="0"/>
  <w15:commentEx w15:paraId="346B3CDC" w15:done="0"/>
  <w15:commentEx w15:paraId="0F4B710C" w15:done="0"/>
  <w15:commentEx w15:paraId="03271B3F" w15:done="0"/>
  <w15:commentEx w15:paraId="14CD9BCB" w15:done="0"/>
  <w15:commentEx w15:paraId="16473E87" w15:done="0"/>
  <w15:commentEx w15:paraId="78ED5FB4" w15:done="0"/>
  <w15:commentEx w15:paraId="65108B5E" w15:done="0"/>
  <w15:commentEx w15:paraId="040229E3" w15:done="0"/>
  <w15:commentEx w15:paraId="6FBB91EE" w15:done="0"/>
  <w15:commentEx w15:paraId="21A88F7A" w15:done="0"/>
  <w15:commentEx w15:paraId="22A852B2" w15:paraIdParent="21A88F7A" w15:done="0"/>
  <w15:commentEx w15:paraId="1ED916F0" w15:done="0"/>
  <w15:commentEx w15:paraId="729E15C7" w15:done="0"/>
  <w15:commentEx w15:paraId="35B67811" w15:done="0"/>
  <w15:commentEx w15:paraId="3428F8EC" w15:done="0"/>
  <w15:commentEx w15:paraId="56D0944F" w15:done="0"/>
  <w15:commentEx w15:paraId="1AD67D58" w15:done="0"/>
  <w15:commentEx w15:paraId="0E48EB03" w15:done="0"/>
  <w15:commentEx w15:paraId="1E6C7FF3" w15:paraIdParent="0E48EB03" w15:done="0"/>
  <w15:commentEx w15:paraId="67D15710" w15:done="0"/>
  <w15:commentEx w15:paraId="6505FB51" w15:paraIdParent="67D15710" w15:done="0"/>
  <w15:commentEx w15:paraId="27791C20" w15:done="0"/>
  <w15:commentEx w15:paraId="6C38BC68" w15:done="0"/>
  <w15:commentEx w15:paraId="318751F4" w15:done="0"/>
  <w15:commentEx w15:paraId="2F5FDD53" w15:paraIdParent="318751F4" w15:done="0"/>
  <w15:commentEx w15:paraId="0BBA9146" w15:done="0"/>
  <w15:commentEx w15:paraId="0F63CEEC" w15:paraIdParent="0BBA9146" w15:done="0"/>
  <w15:commentEx w15:paraId="754F7029" w15:done="0"/>
  <w15:commentEx w15:paraId="038EC2F8" w15:done="0"/>
  <w15:commentEx w15:paraId="0305F8D3" w15:done="0"/>
  <w15:commentEx w15:paraId="172755E6" w15:paraIdParent="0305F8D3" w15:done="0"/>
  <w15:commentEx w15:paraId="5B172894" w15:done="0"/>
  <w15:commentEx w15:paraId="227CA64F" w15:paraIdParent="5B172894" w15:done="0"/>
  <w15:commentEx w15:paraId="2304F7CC" w15:done="0"/>
  <w15:commentEx w15:paraId="10A31172" w15:paraIdParent="2304F7CC" w15:done="0"/>
  <w15:commentEx w15:paraId="69007194" w15:done="0"/>
  <w15:commentEx w15:paraId="0B20BFDD" w15:paraIdParent="69007194" w15:done="0"/>
  <w15:commentEx w15:paraId="6EDC5A2D" w15:done="0"/>
  <w15:commentEx w15:paraId="0B77B198" w15:paraIdParent="6EDC5A2D" w15:done="0"/>
  <w15:commentEx w15:paraId="4D7A08C3" w15:done="0"/>
  <w15:commentEx w15:paraId="5BE470FE" w15:done="0"/>
  <w15:commentEx w15:paraId="7203C7F2" w15:done="0"/>
  <w15:commentEx w15:paraId="3E9653F0" w15:done="0"/>
  <w15:commentEx w15:paraId="59FEAF47" w15:paraIdParent="3E9653F0" w15:done="0"/>
  <w15:commentEx w15:paraId="16AE90AE" w15:done="0"/>
  <w15:commentEx w15:paraId="4E0625AF" w15:done="0"/>
  <w15:commentEx w15:paraId="2368392D" w15:done="0"/>
  <w15:commentEx w15:paraId="39BFF06D" w15:done="0"/>
  <w15:commentEx w15:paraId="1B23CC07" w15:done="0"/>
  <w15:commentEx w15:paraId="0D760428" w15:done="0"/>
  <w15:commentEx w15:paraId="1A7205A9" w15:done="0"/>
  <w15:commentEx w15:paraId="21981D36" w15:done="0"/>
  <w15:commentEx w15:paraId="63A57343" w15:done="0"/>
  <w15:commentEx w15:paraId="4C46DD3B" w15:done="0"/>
  <w15:commentEx w15:paraId="4413D3B2" w15:done="0"/>
  <w15:commentEx w15:paraId="6E522261" w15:done="0"/>
  <w15:commentEx w15:paraId="63791857" w15:done="0"/>
  <w15:commentEx w15:paraId="1046152B" w15:done="0"/>
  <w15:commentEx w15:paraId="758167AF" w15:done="0"/>
  <w15:commentEx w15:paraId="1251B716" w15:done="0"/>
  <w15:commentEx w15:paraId="1AADC899" w15:done="0"/>
  <w15:commentEx w15:paraId="56A7F542" w15:done="0"/>
  <w15:commentEx w15:paraId="41912952" w15:done="0"/>
  <w15:commentEx w15:paraId="7434B7BE" w15:done="0"/>
  <w15:commentEx w15:paraId="0D8602E2" w15:done="0"/>
  <w15:commentEx w15:paraId="265B04EE" w15:done="0"/>
  <w15:commentEx w15:paraId="1FD3DF92" w15:done="0"/>
  <w15:commentEx w15:paraId="4C1C4C5C" w15:done="0"/>
  <w15:commentEx w15:paraId="28ECA962" w15:done="0"/>
  <w15:commentEx w15:paraId="36F37758" w15:done="0"/>
  <w15:commentEx w15:paraId="64A99DBB" w15:done="0"/>
  <w15:commentEx w15:paraId="23144E15" w15:done="0"/>
  <w15:commentEx w15:paraId="739E9891" w15:done="0"/>
  <w15:commentEx w15:paraId="06B7E782" w15:done="0"/>
  <w15:commentEx w15:paraId="5CC2CE56" w15:done="0"/>
  <w15:commentEx w15:paraId="587A4A5D" w15:done="0"/>
  <w15:commentEx w15:paraId="70B5A48D" w15:done="0"/>
  <w15:commentEx w15:paraId="2F22EF47" w15:paraIdParent="70B5A48D" w15:done="0"/>
  <w15:commentEx w15:paraId="08E9A777" w15:done="0"/>
  <w15:commentEx w15:paraId="3DDB8F17" w15:paraIdParent="08E9A777" w15:done="0"/>
  <w15:commentEx w15:paraId="3A96D354" w15:done="0"/>
  <w15:commentEx w15:paraId="2EB249BE" w15:done="0"/>
  <w15:commentEx w15:paraId="1FE28BF9" w15:done="0"/>
  <w15:commentEx w15:paraId="4B71D967" w15:done="0"/>
  <w15:commentEx w15:paraId="0F0FC354" w15:paraIdParent="4B71D967" w15:done="0"/>
  <w15:commentEx w15:paraId="2D9E5468" w15:done="0"/>
  <w15:commentEx w15:paraId="70908EEC" w15:paraIdParent="2D9E5468" w15:done="0"/>
  <w15:commentEx w15:paraId="77BB7856" w15:done="0"/>
  <w15:commentEx w15:paraId="04AA0735" w15:paraIdParent="77BB7856" w15:done="0"/>
  <w15:commentEx w15:paraId="6D0BEBE0" w15:done="0"/>
  <w15:commentEx w15:paraId="68EF9917" w15:paraIdParent="6D0BEBE0" w15:done="0"/>
  <w15:commentEx w15:paraId="0AA31455" w15:done="0"/>
  <w15:commentEx w15:paraId="57788032" w15:paraIdParent="0AA31455" w15:done="0"/>
  <w15:commentEx w15:paraId="10CE938C" w15:done="0"/>
  <w15:commentEx w15:paraId="1671E320" w15:paraIdParent="10CE938C" w15:done="0"/>
  <w15:commentEx w15:paraId="5740E9DC" w15:done="0"/>
  <w15:commentEx w15:paraId="7DC15B95" w15:paraIdParent="5740E9DC" w15:done="0"/>
  <w15:commentEx w15:paraId="7C8CAD77" w15:done="0"/>
  <w15:commentEx w15:paraId="7649A9B7" w15:paraIdParent="7C8CAD77" w15:done="0"/>
  <w15:commentEx w15:paraId="5DBE3D05" w15:done="0"/>
  <w15:commentEx w15:paraId="052BAE6A" w15:done="0"/>
  <w15:commentEx w15:paraId="1C49DB46" w15:paraIdParent="052BAE6A" w15:done="0"/>
  <w15:commentEx w15:paraId="742C6B3F" w15:done="0"/>
  <w15:commentEx w15:paraId="240FE5E0" w15:paraIdParent="742C6B3F" w15:done="0"/>
  <w15:commentEx w15:paraId="46E88496" w15:done="0"/>
  <w15:commentEx w15:paraId="74A2BBDD" w15:done="0"/>
  <w15:commentEx w15:paraId="51E379FF" w15:paraIdParent="74A2BBDD" w15:done="0"/>
  <w15:commentEx w15:paraId="1DD97338" w15:done="0"/>
  <w15:commentEx w15:paraId="6BA71FBE" w15:paraIdParent="1DD97338" w15:done="0"/>
  <w15:commentEx w15:paraId="50CB51A6" w15:done="0"/>
  <w15:commentEx w15:paraId="3CE3D0A7" w15:paraIdParent="50CB51A6" w15:done="0"/>
  <w15:commentEx w15:paraId="7A470B12" w15:done="0"/>
  <w15:commentEx w15:paraId="39434DDC" w15:paraIdParent="7A470B12" w15:done="0"/>
  <w15:commentEx w15:paraId="2433312F" w15:done="0"/>
  <w15:commentEx w15:paraId="20602E0F" w15:paraIdParent="2433312F" w15:done="0"/>
  <w15:commentEx w15:paraId="4C610D9A" w15:done="0"/>
  <w15:commentEx w15:paraId="31BE3FD6" w15:paraIdParent="4C610D9A" w15:done="0"/>
  <w15:commentEx w15:paraId="19081CC2" w15:done="0"/>
  <w15:commentEx w15:paraId="44C43429" w15:done="0"/>
  <w15:commentEx w15:paraId="4CC1A326" w15:done="0"/>
  <w15:commentEx w15:paraId="1E39E144" w15:done="0"/>
  <w15:commentEx w15:paraId="78C1E2CE" w15:done="0"/>
  <w15:commentEx w15:paraId="1A51E9BA" w15:done="0"/>
  <w15:commentEx w15:paraId="21C37042" w15:done="0"/>
  <w15:commentEx w15:paraId="75B92E72" w15:done="0"/>
  <w15:commentEx w15:paraId="4039D469" w15:done="0"/>
  <w15:commentEx w15:paraId="0B517588" w15:done="0"/>
  <w15:commentEx w15:paraId="78F792FA" w15:done="0"/>
  <w15:commentEx w15:paraId="54A22037" w15:done="0"/>
  <w15:commentEx w15:paraId="2554ACEB" w15:done="0"/>
  <w15:commentEx w15:paraId="457F3943" w15:done="0"/>
  <w15:commentEx w15:paraId="3B39B727" w15:done="0"/>
  <w15:commentEx w15:paraId="0DF052AD" w15:done="0"/>
  <w15:commentEx w15:paraId="4F857C5F" w15:done="0"/>
  <w15:commentEx w15:paraId="309E219C" w15:done="0"/>
  <w15:commentEx w15:paraId="40D74206" w15:done="0"/>
  <w15:commentEx w15:paraId="1D0CAE08" w15:done="0"/>
  <w15:commentEx w15:paraId="20025825" w15:done="0"/>
  <w15:commentEx w15:paraId="6391C691" w15:done="0"/>
  <w15:commentEx w15:paraId="4280CFB4" w15:done="0"/>
  <w15:commentEx w15:paraId="30957AAF" w15:done="0"/>
  <w15:commentEx w15:paraId="53801E84" w15:done="0"/>
  <w15:commentEx w15:paraId="6682DA29" w15:done="0"/>
  <w15:commentEx w15:paraId="03A80A57" w15:done="0"/>
  <w15:commentEx w15:paraId="60A1623A" w15:paraIdParent="03A80A57" w15:done="0"/>
  <w15:commentEx w15:paraId="7BC67B41" w15:done="0"/>
  <w15:commentEx w15:paraId="0A192B43" w15:done="0"/>
  <w15:commentEx w15:paraId="7F3DC317" w15:done="0"/>
  <w15:commentEx w15:paraId="49B1B6A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A9FF83E" w16cex:dateUtc="2024-09-26T12:11:00Z"/>
  <w16cex:commentExtensible w16cex:durableId="2A722EDB" w16cex:dateUtc="2024-08-22T18:40:00Z"/>
  <w16cex:commentExtensible w16cex:durableId="2AAA7028" w16cex:dateUtc="2024-08-22T19:14:00Z"/>
  <w16cex:commentExtensible w16cex:durableId="2AA8114C" w16cex:dateUtc="2024-08-22T19:08:00Z"/>
  <w16cex:commentExtensible w16cex:durableId="2AA8114B" w16cex:dateUtc="2024-08-22T19:09:00Z"/>
  <w16cex:commentExtensible w16cex:durableId="2AA7FFE3" w16cex:dateUtc="2024-08-22T18:48:00Z"/>
  <w16cex:commentExtensible w16cex:durableId="2AA7FC7E" w16cex:dateUtc="2024-08-22T19:15:00Z"/>
  <w16cex:commentExtensible w16cex:durableId="2AA80F8E" w16cex:dateUtc="2024-08-22T19:04:00Z"/>
  <w16cex:commentExtensible w16cex:durableId="2AA7FC7C" w16cex:dateUtc="2024-08-22T19:17:00Z"/>
  <w16cex:commentExtensible w16cex:durableId="2AA7FC7A" w16cex:dateUtc="2024-08-22T19:17:00Z"/>
  <w16cex:commentExtensible w16cex:durableId="2AA80178" w16cex:dateUtc="2024-08-22T18:52:00Z"/>
  <w16cex:commentExtensible w16cex:durableId="2AA7FC78" w16cex:dateUtc="2024-08-22T19:18:00Z"/>
  <w16cex:commentExtensible w16cex:durableId="2AA7FC76" w16cex:dateUtc="2024-08-22T19:21:00Z"/>
  <w16cex:commentExtensible w16cex:durableId="2AA7FC74" w16cex:dateUtc="2024-08-22T19:20:00Z"/>
  <w16cex:commentExtensible w16cex:durableId="2A7230C8" w16cex:dateUtc="2024-08-22T18:48:00Z"/>
  <w16cex:commentExtensible w16cex:durableId="2A723130" w16cex:dateUtc="2024-08-22T18:50:00Z"/>
  <w16cex:commentExtensible w16cex:durableId="2A723180" w16cex:dateUtc="2024-08-22T18:52:00Z"/>
  <w16cex:commentExtensible w16cex:durableId="2A7231C3" w16cex:dateUtc="2024-08-22T18:53:00Z"/>
  <w16cex:commentExtensible w16cex:durableId="2A9FFB6A" w16cex:dateUtc="2024-09-26T12:25:00Z"/>
  <w16cex:commentExtensible w16cex:durableId="2A723265" w16cex:dateUtc="2024-08-22T18:55:00Z"/>
  <w16cex:commentExtensible w16cex:durableId="2AAA654D" w16cex:dateUtc="2024-08-22T19:03:00Z"/>
  <w16cex:commentExtensible w16cex:durableId="2A723396" w16cex:dateUtc="2024-08-22T19:00:00Z"/>
  <w16cex:commentExtensible w16cex:durableId="2A723316" w16cex:dateUtc="2024-08-22T18:58:00Z"/>
  <w16cex:commentExtensible w16cex:durableId="2A7233BA" w16cex:dateUtc="2024-08-22T19:01:00Z"/>
  <w16cex:commentExtensible w16cex:durableId="2AAA6811" w16cex:dateUtc="2024-08-22T19:48:00Z"/>
  <w16cex:commentExtensible w16cex:durableId="2A723426" w16cex:dateUtc="2024-08-22T19:03:00Z"/>
  <w16cex:commentExtensible w16cex:durableId="2A723464" w16cex:dateUtc="2024-08-22T19:04:00Z"/>
  <w16cex:commentExtensible w16cex:durableId="2A7234E3" w16cex:dateUtc="2024-08-22T19:06:00Z"/>
  <w16cex:commentExtensible w16cex:durableId="2A72353C" w16cex:dateUtc="2024-08-22T19:07:00Z"/>
  <w16cex:commentExtensible w16cex:durableId="2A723579" w16cex:dateUtc="2024-08-22T19:08:00Z"/>
  <w16cex:commentExtensible w16cex:durableId="2A723589" w16cex:dateUtc="2024-08-22T19:09:00Z"/>
  <w16cex:commentExtensible w16cex:durableId="2A7235BB" w16cex:dateUtc="2024-08-22T19:10:00Z"/>
  <w16cex:commentExtensible w16cex:durableId="2A72366A" w16cex:dateUtc="2024-08-22T19:12:00Z"/>
  <w16cex:commentExtensible w16cex:durableId="2A723687" w16cex:dateUtc="2024-08-22T19:13:00Z"/>
  <w16cex:commentExtensible w16cex:durableId="2A7236AB" w16cex:dateUtc="2024-08-22T19:14:00Z"/>
  <w16cex:commentExtensible w16cex:durableId="2A7236E5" w16cex:dateUtc="2024-08-22T19:15:00Z"/>
  <w16cex:commentExtensible w16cex:durableId="2A7236FB" w16cex:dateUtc="2024-08-22T19:15:00Z"/>
  <w16cex:commentExtensible w16cex:durableId="2A72370F" w16cex:dateUtc="2024-08-22T19:15:00Z"/>
  <w16cex:commentExtensible w16cex:durableId="2A723774" w16cex:dateUtc="2024-08-22T19:17:00Z"/>
  <w16cex:commentExtensible w16cex:durableId="2A723795" w16cex:dateUtc="2024-08-22T19:17:00Z"/>
  <w16cex:commentExtensible w16cex:durableId="2A7237BE" w16cex:dateUtc="2024-08-22T19:18:00Z"/>
  <w16cex:commentExtensible w16cex:durableId="2A72385C" w16cex:dateUtc="2024-08-22T19:21:00Z"/>
  <w16cex:commentExtensible w16cex:durableId="2A723818" w16cex:dateUtc="2024-08-22T19:20:00Z"/>
  <w16cex:commentExtensible w16cex:durableId="2AAA7721" w16cex:dateUtc="2024-10-04T11:16:00Z"/>
  <w16cex:commentExtensible w16cex:durableId="2A7238AC" w16cex:dateUtc="2024-08-22T19:22:00Z"/>
  <w16cex:commentExtensible w16cex:durableId="2A72389D" w16cex:dateUtc="2024-08-22T19:22:00Z"/>
  <w16cex:commentExtensible w16cex:durableId="2A7238BF" w16cex:dateUtc="2024-08-22T19:22:00Z"/>
  <w16cex:commentExtensible w16cex:durableId="2A723904" w16cex:dateUtc="2024-08-22T19:24:00Z"/>
  <w16cex:commentExtensible w16cex:durableId="2A72394A" w16cex:dateUtc="2024-08-22T19:25:00Z"/>
  <w16cex:commentExtensible w16cex:durableId="2A72397C" w16cex:dateUtc="2024-08-22T19:26:00Z"/>
  <w16cex:commentExtensible w16cex:durableId="2A72399A" w16cex:dateUtc="2024-08-22T19:26:00Z"/>
  <w16cex:commentExtensible w16cex:durableId="2A723A20" w16cex:dateUtc="2024-08-22T19:28:00Z"/>
  <w16cex:commentExtensible w16cex:durableId="2A723A71" w16cex:dateUtc="2024-08-22T19:30:00Z"/>
  <w16cex:commentExtensible w16cex:durableId="2A723A01" w16cex:dateUtc="2024-08-22T19:28:00Z"/>
  <w16cex:commentExtensible w16cex:durableId="2A723A4A" w16cex:dateUtc="2024-08-22T19:29:00Z"/>
  <w16cex:commentExtensible w16cex:durableId="2A723B80" w16cex:dateUtc="2024-08-22T19:34:00Z"/>
  <w16cex:commentExtensible w16cex:durableId="2A723BA8" w16cex:dateUtc="2024-08-22T19:35:00Z"/>
  <w16cex:commentExtensible w16cex:durableId="2A723BD3" w16cex:dateUtc="2024-08-22T19:36:00Z"/>
  <w16cex:commentExtensible w16cex:durableId="2A723C6C" w16cex:dateUtc="2024-08-22T19:38:00Z"/>
  <w16cex:commentExtensible w16cex:durableId="2A723C9E" w16cex:dateUtc="2024-08-22T19:39:00Z"/>
  <w16cex:commentExtensible w16cex:durableId="2A723CD7" w16cex:dateUtc="2024-08-22T19:40:00Z"/>
  <w16cex:commentExtensible w16cex:durableId="2A723CF1" w16cex:dateUtc="2024-08-22T19:40:00Z"/>
  <w16cex:commentExtensible w16cex:durableId="2A723D15" w16cex:dateUtc="2024-08-22T19:41:00Z"/>
  <w16cex:commentExtensible w16cex:durableId="2A723D9C" w16cex:dateUtc="2024-08-22T19:43:00Z"/>
  <w16cex:commentExtensible w16cex:durableId="2A723DAC" w16cex:dateUtc="2024-08-22T19:43:00Z"/>
  <w16cex:commentExtensible w16cex:durableId="2A723DCD" w16cex:dateUtc="2024-08-22T19:44:00Z"/>
  <w16cex:commentExtensible w16cex:durableId="2A723DDF" w16cex:dateUtc="2024-08-22T19:44:00Z"/>
  <w16cex:commentExtensible w16cex:durableId="2A723E54" w16cex:dateUtc="2024-08-22T19:46:00Z"/>
  <w16cex:commentExtensible w16cex:durableId="2A723E6B" w16cex:dateUtc="2024-08-22T19:47:00Z"/>
  <w16cex:commentExtensible w16cex:durableId="2A723EA2" w16cex:dateUtc="2024-08-22T19:48:00Z"/>
  <w16cex:commentExtensible w16cex:durableId="2AAA6617" w16cex:dateUtc="2024-08-22T19:12:00Z"/>
  <w16cex:commentExtensible w16cex:durableId="2A724147" w16cex:dateUtc="2024-08-22T19:59:00Z"/>
  <w16cex:commentExtensible w16cex:durableId="2A724186" w16cex:dateUtc="2024-08-22T20:00:00Z"/>
  <w16cex:commentExtensible w16cex:durableId="2A7241B3" w16cex:dateUtc="2024-08-22T20:01:00Z"/>
  <w16cex:commentExtensible w16cex:durableId="2A7241DB" w16cex:dateUtc="2024-08-22T20:01:00Z"/>
  <w16cex:commentExtensible w16cex:durableId="2A7241E6" w16cex:dateUtc="2024-08-22T20:01:00Z"/>
  <w16cex:commentExtensible w16cex:durableId="2A7241FE" w16cex:dateUtc="2024-08-22T20:02:00Z"/>
  <w16cex:commentExtensible w16cex:durableId="2AA7FF2C" w16cex:dateUtc="2024-08-22T18:50:00Z"/>
  <w16cex:commentExtensible w16cex:durableId="2A724239" w16cex:dateUtc="2024-08-22T20:03:00Z"/>
  <w16cex:commentExtensible w16cex:durableId="2AA7DF49" w16cex:dateUtc="2024-08-22T19:10:00Z"/>
  <w16cex:commentExtensible w16cex:durableId="2A724263" w16cex:dateUtc="2024-08-22T20:04:00Z"/>
  <w16cex:commentExtensible w16cex:durableId="2A7242AE" w16cex:dateUtc="2024-08-22T20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962C634" w16cid:durableId="2A9FF6D5"/>
  <w16cid:commentId w16cid:paraId="4AA6454F" w16cid:durableId="2A9FF6D6"/>
  <w16cid:commentId w16cid:paraId="14FC55FC" w16cid:durableId="2A9FF83E"/>
  <w16cid:commentId w16cid:paraId="7459C1C6" w16cid:durableId="2A722EDB"/>
  <w16cid:commentId w16cid:paraId="04E9BBFC" w16cid:durableId="2A9FF6D8"/>
  <w16cid:commentId w16cid:paraId="02FBA5B2" w16cid:durableId="2A9FF6D9"/>
  <w16cid:commentId w16cid:paraId="67E42D18" w16cid:durableId="2A9FF6DA"/>
  <w16cid:commentId w16cid:paraId="2B99F00A" w16cid:durableId="2A9FF6DB"/>
  <w16cid:commentId w16cid:paraId="6E95FA81" w16cid:durableId="2A9FF6DC"/>
  <w16cid:commentId w16cid:paraId="23649F88" w16cid:durableId="2AA53778"/>
  <w16cid:commentId w16cid:paraId="74BF4921" w16cid:durableId="2A9FF6DD"/>
  <w16cid:commentId w16cid:paraId="346B3CDC" w16cid:durableId="2A9FF6DE"/>
  <w16cid:commentId w16cid:paraId="0F4B710C" w16cid:durableId="2AA64322"/>
  <w16cid:commentId w16cid:paraId="03271B3F" w16cid:durableId="2AA7B2C3"/>
  <w16cid:commentId w16cid:paraId="14CD9BCB" w16cid:durableId="2A9FF6DF"/>
  <w16cid:commentId w16cid:paraId="16473E87" w16cid:durableId="2A9FF6E0"/>
  <w16cid:commentId w16cid:paraId="78ED5FB4" w16cid:durableId="2A9FF6E1"/>
  <w16cid:commentId w16cid:paraId="65108B5E" w16cid:durableId="2A9FF6E2"/>
  <w16cid:commentId w16cid:paraId="040229E3" w16cid:durableId="2A9FF6E3"/>
  <w16cid:commentId w16cid:paraId="6FBB91EE" w16cid:durableId="2A9FF6E4"/>
  <w16cid:commentId w16cid:paraId="21A88F7A" w16cid:durableId="2AAA7028"/>
  <w16cid:commentId w16cid:paraId="22A852B2" w16cid:durableId="2ACA3AE2"/>
  <w16cid:commentId w16cid:paraId="1ED916F0" w16cid:durableId="2AAA7026"/>
  <w16cid:commentId w16cid:paraId="729E15C7" w16cid:durableId="2AA8114C"/>
  <w16cid:commentId w16cid:paraId="35B67811" w16cid:durableId="2AA8114B"/>
  <w16cid:commentId w16cid:paraId="3428F8EC" w16cid:durableId="2AA8114A"/>
  <w16cid:commentId w16cid:paraId="56D0944F" w16cid:durableId="2AA7FC82"/>
  <w16cid:commentId w16cid:paraId="1AD67D58" w16cid:durableId="2AA7FC81"/>
  <w16cid:commentId w16cid:paraId="0E48EB03" w16cid:durableId="2AA7FFE3"/>
  <w16cid:commentId w16cid:paraId="1E6C7FF3" w16cid:durableId="2AA7FFE2"/>
  <w16cid:commentId w16cid:paraId="67D15710" w16cid:durableId="2AA7FC7E"/>
  <w16cid:commentId w16cid:paraId="6505FB51" w16cid:durableId="2AA7FC7D"/>
  <w16cid:commentId w16cid:paraId="27791C20" w16cid:durableId="2AA80F8E"/>
  <w16cid:commentId w16cid:paraId="6C38BC68" w16cid:durableId="2AA80F8D"/>
  <w16cid:commentId w16cid:paraId="318751F4" w16cid:durableId="2AA7FC7C"/>
  <w16cid:commentId w16cid:paraId="2F5FDD53" w16cid:durableId="2AA7FC7B"/>
  <w16cid:commentId w16cid:paraId="0BBA9146" w16cid:durableId="2AA7FC7A"/>
  <w16cid:commentId w16cid:paraId="0F63CEEC" w16cid:durableId="2AA7FC79"/>
  <w16cid:commentId w16cid:paraId="754F7029" w16cid:durableId="2AA80178"/>
  <w16cid:commentId w16cid:paraId="038EC2F8" w16cid:durableId="2AA80177"/>
  <w16cid:commentId w16cid:paraId="0305F8D3" w16cid:durableId="2AA7FC78"/>
  <w16cid:commentId w16cid:paraId="172755E6" w16cid:durableId="2AA7FC77"/>
  <w16cid:commentId w16cid:paraId="5B172894" w16cid:durableId="2AA7FC76"/>
  <w16cid:commentId w16cid:paraId="227CA64F" w16cid:durableId="2AA7FC75"/>
  <w16cid:commentId w16cid:paraId="2304F7CC" w16cid:durableId="2AA7FC74"/>
  <w16cid:commentId w16cid:paraId="10A31172" w16cid:durableId="2AA7FC73"/>
  <w16cid:commentId w16cid:paraId="69007194" w16cid:durableId="2A7230C8"/>
  <w16cid:commentId w16cid:paraId="0B20BFDD" w16cid:durableId="2A9FF6E6"/>
  <w16cid:commentId w16cid:paraId="6EDC5A2D" w16cid:durableId="2A723130"/>
  <w16cid:commentId w16cid:paraId="0B77B198" w16cid:durableId="2A9FF6E8"/>
  <w16cid:commentId w16cid:paraId="4D7A08C3" w16cid:durableId="2A723180"/>
  <w16cid:commentId w16cid:paraId="5BE470FE" w16cid:durableId="2A9FF6EA"/>
  <w16cid:commentId w16cid:paraId="7203C7F2" w16cid:durableId="2A7231C3"/>
  <w16cid:commentId w16cid:paraId="3E9653F0" w16cid:durableId="2A9FF6EC"/>
  <w16cid:commentId w16cid:paraId="59FEAF47" w16cid:durableId="2A9FFB6A"/>
  <w16cid:commentId w16cid:paraId="16AE90AE" w16cid:durableId="2A9FF6ED"/>
  <w16cid:commentId w16cid:paraId="4E0625AF" w16cid:durableId="2A9FF6EE"/>
  <w16cid:commentId w16cid:paraId="2368392D" w16cid:durableId="2A9FF6EF"/>
  <w16cid:commentId w16cid:paraId="39BFF06D" w16cid:durableId="2A9FF6F0"/>
  <w16cid:commentId w16cid:paraId="1B23CC07" w16cid:durableId="2A9FF6F1"/>
  <w16cid:commentId w16cid:paraId="0D760428" w16cid:durableId="2A723265"/>
  <w16cid:commentId w16cid:paraId="1A7205A9" w16cid:durableId="2A9FF6F3"/>
  <w16cid:commentId w16cid:paraId="21981D36" w16cid:durableId="2AAA654D"/>
  <w16cid:commentId w16cid:paraId="63A57343" w16cid:durableId="2AAA654C"/>
  <w16cid:commentId w16cid:paraId="4C46DD3B" w16cid:durableId="2A9FF6F4"/>
  <w16cid:commentId w16cid:paraId="4413D3B2" w16cid:durableId="2A9FF6F5"/>
  <w16cid:commentId w16cid:paraId="6E522261" w16cid:durableId="2A9FF6F6"/>
  <w16cid:commentId w16cid:paraId="63791857" w16cid:durableId="2A723396"/>
  <w16cid:commentId w16cid:paraId="1046152B" w16cid:durableId="2A723316"/>
  <w16cid:commentId w16cid:paraId="758167AF" w16cid:durableId="2A7233BA"/>
  <w16cid:commentId w16cid:paraId="1251B716" w16cid:durableId="2A9FF6FA"/>
  <w16cid:commentId w16cid:paraId="1AADC899" w16cid:durableId="2A9FF6FB"/>
  <w16cid:commentId w16cid:paraId="56A7F542" w16cid:durableId="2AAA6811"/>
  <w16cid:commentId w16cid:paraId="41912952" w16cid:durableId="2A723426"/>
  <w16cid:commentId w16cid:paraId="7434B7BE" w16cid:durableId="2A9FF6FD"/>
  <w16cid:commentId w16cid:paraId="0D8602E2" w16cid:durableId="2A723464"/>
  <w16cid:commentId w16cid:paraId="265B04EE" w16cid:durableId="2A9FF6FF"/>
  <w16cid:commentId w16cid:paraId="1FD3DF92" w16cid:durableId="2A7234E3"/>
  <w16cid:commentId w16cid:paraId="4C1C4C5C" w16cid:durableId="2A9FF701"/>
  <w16cid:commentId w16cid:paraId="28ECA962" w16cid:durableId="2A72353C"/>
  <w16cid:commentId w16cid:paraId="36F37758" w16cid:durableId="2A723579"/>
  <w16cid:commentId w16cid:paraId="64A99DBB" w16cid:durableId="2A723589"/>
  <w16cid:commentId w16cid:paraId="23144E15" w16cid:durableId="2A9FF705"/>
  <w16cid:commentId w16cid:paraId="739E9891" w16cid:durableId="2A7235BB"/>
  <w16cid:commentId w16cid:paraId="06B7E782" w16cid:durableId="2A9FF707"/>
  <w16cid:commentId w16cid:paraId="5CC2CE56" w16cid:durableId="2A72366A"/>
  <w16cid:commentId w16cid:paraId="587A4A5D" w16cid:durableId="2A9FF709"/>
  <w16cid:commentId w16cid:paraId="70B5A48D" w16cid:durableId="2A723687"/>
  <w16cid:commentId w16cid:paraId="2F22EF47" w16cid:durableId="2A9FF70B"/>
  <w16cid:commentId w16cid:paraId="08E9A777" w16cid:durableId="2A7236AB"/>
  <w16cid:commentId w16cid:paraId="3DDB8F17" w16cid:durableId="2A9FF70D"/>
  <w16cid:commentId w16cid:paraId="3A96D354" w16cid:durableId="2A9FF70E"/>
  <w16cid:commentId w16cid:paraId="2EB249BE" w16cid:durableId="2A9FF70F"/>
  <w16cid:commentId w16cid:paraId="1FE28BF9" w16cid:durableId="2A9FF710"/>
  <w16cid:commentId w16cid:paraId="4B71D967" w16cid:durableId="2A7236E5"/>
  <w16cid:commentId w16cid:paraId="0F0FC354" w16cid:durableId="2A9FF712"/>
  <w16cid:commentId w16cid:paraId="2D9E5468" w16cid:durableId="2A7236FB"/>
  <w16cid:commentId w16cid:paraId="70908EEC" w16cid:durableId="2A9FF714"/>
  <w16cid:commentId w16cid:paraId="77BB7856" w16cid:durableId="2A72370F"/>
  <w16cid:commentId w16cid:paraId="04AA0735" w16cid:durableId="2A9FF716"/>
  <w16cid:commentId w16cid:paraId="6D0BEBE0" w16cid:durableId="2A723774"/>
  <w16cid:commentId w16cid:paraId="68EF9917" w16cid:durableId="2A9FF718"/>
  <w16cid:commentId w16cid:paraId="0AA31455" w16cid:durableId="2A723795"/>
  <w16cid:commentId w16cid:paraId="57788032" w16cid:durableId="2A9FF71A"/>
  <w16cid:commentId w16cid:paraId="10CE938C" w16cid:durableId="2A7237BE"/>
  <w16cid:commentId w16cid:paraId="1671E320" w16cid:durableId="2A9FF71C"/>
  <w16cid:commentId w16cid:paraId="5740E9DC" w16cid:durableId="2A72385C"/>
  <w16cid:commentId w16cid:paraId="7DC15B95" w16cid:durableId="2A9FF71E"/>
  <w16cid:commentId w16cid:paraId="7C8CAD77" w16cid:durableId="2A723818"/>
  <w16cid:commentId w16cid:paraId="7649A9B7" w16cid:durableId="2A9FF720"/>
  <w16cid:commentId w16cid:paraId="5DBE3D05" w16cid:durableId="2AAA7721"/>
  <w16cid:commentId w16cid:paraId="052BAE6A" w16cid:durableId="2A7238AC"/>
  <w16cid:commentId w16cid:paraId="1C49DB46" w16cid:durableId="2A9FF722"/>
  <w16cid:commentId w16cid:paraId="742C6B3F" w16cid:durableId="2A72389D"/>
  <w16cid:commentId w16cid:paraId="240FE5E0" w16cid:durableId="2A9FF724"/>
  <w16cid:commentId w16cid:paraId="46E88496" w16cid:durableId="2A7238BF"/>
  <w16cid:commentId w16cid:paraId="74A2BBDD" w16cid:durableId="2A723904"/>
  <w16cid:commentId w16cid:paraId="51E379FF" w16cid:durableId="2A9FF727"/>
  <w16cid:commentId w16cid:paraId="1DD97338" w16cid:durableId="2A72394A"/>
  <w16cid:commentId w16cid:paraId="6BA71FBE" w16cid:durableId="2A9FF729"/>
  <w16cid:commentId w16cid:paraId="50CB51A6" w16cid:durableId="2A72397C"/>
  <w16cid:commentId w16cid:paraId="3CE3D0A7" w16cid:durableId="2A9FF72B"/>
  <w16cid:commentId w16cid:paraId="7A470B12" w16cid:durableId="2A72399A"/>
  <w16cid:commentId w16cid:paraId="39434DDC" w16cid:durableId="2A9FF72D"/>
  <w16cid:commentId w16cid:paraId="2433312F" w16cid:durableId="2A723A20"/>
  <w16cid:commentId w16cid:paraId="20602E0F" w16cid:durableId="2A9FF72F"/>
  <w16cid:commentId w16cid:paraId="4C610D9A" w16cid:durableId="2A723A71"/>
  <w16cid:commentId w16cid:paraId="31BE3FD6" w16cid:durableId="2A9FF731"/>
  <w16cid:commentId w16cid:paraId="19081CC2" w16cid:durableId="2A723A01"/>
  <w16cid:commentId w16cid:paraId="44C43429" w16cid:durableId="2AA7DF04"/>
  <w16cid:commentId w16cid:paraId="4CC1A326" w16cid:durableId="2A723A4A"/>
  <w16cid:commentId w16cid:paraId="1E39E144" w16cid:durableId="2A723B80"/>
  <w16cid:commentId w16cid:paraId="78C1E2CE" w16cid:durableId="2A723BA8"/>
  <w16cid:commentId w16cid:paraId="1A51E9BA" w16cid:durableId="2A723BD3"/>
  <w16cid:commentId w16cid:paraId="21C37042" w16cid:durableId="2A723C6C"/>
  <w16cid:commentId w16cid:paraId="75B92E72" w16cid:durableId="2A723C9E"/>
  <w16cid:commentId w16cid:paraId="4039D469" w16cid:durableId="2A723CD7"/>
  <w16cid:commentId w16cid:paraId="0B517588" w16cid:durableId="2A723CF1"/>
  <w16cid:commentId w16cid:paraId="78F792FA" w16cid:durableId="2A723D15"/>
  <w16cid:commentId w16cid:paraId="54A22037" w16cid:durableId="2A723D9C"/>
  <w16cid:commentId w16cid:paraId="2554ACEB" w16cid:durableId="2A723DAC"/>
  <w16cid:commentId w16cid:paraId="457F3943" w16cid:durableId="2A723DCD"/>
  <w16cid:commentId w16cid:paraId="3B39B727" w16cid:durableId="2A723DDF"/>
  <w16cid:commentId w16cid:paraId="0DF052AD" w16cid:durableId="2A723E54"/>
  <w16cid:commentId w16cid:paraId="4F857C5F" w16cid:durableId="2A723E6B"/>
  <w16cid:commentId w16cid:paraId="309E219C" w16cid:durableId="2A723EA2"/>
  <w16cid:commentId w16cid:paraId="40D74206" w16cid:durableId="2AAA6617"/>
  <w16cid:commentId w16cid:paraId="1D0CAE08" w16cid:durableId="2AAA6616"/>
  <w16cid:commentId w16cid:paraId="20025825" w16cid:durableId="2A724147"/>
  <w16cid:commentId w16cid:paraId="6391C691" w16cid:durableId="2A724186"/>
  <w16cid:commentId w16cid:paraId="4280CFB4" w16cid:durableId="2A7241B3"/>
  <w16cid:commentId w16cid:paraId="30957AAF" w16cid:durableId="2A7241DB"/>
  <w16cid:commentId w16cid:paraId="53801E84" w16cid:durableId="2A7241E6"/>
  <w16cid:commentId w16cid:paraId="6682DA29" w16cid:durableId="2A7241FE"/>
  <w16cid:commentId w16cid:paraId="03A80A57" w16cid:durableId="2AA7FF2C"/>
  <w16cid:commentId w16cid:paraId="60A1623A" w16cid:durableId="2AA7FF2B"/>
  <w16cid:commentId w16cid:paraId="7BC67B41" w16cid:durableId="2A724239"/>
  <w16cid:commentId w16cid:paraId="0A192B43" w16cid:durableId="2AA7DF49"/>
  <w16cid:commentId w16cid:paraId="7F3DC317" w16cid:durableId="2A724263"/>
  <w16cid:commentId w16cid:paraId="49B1B6AA" w16cid:durableId="2A7242A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AA7E2" w14:textId="77777777" w:rsidR="00970C63" w:rsidRDefault="00970C63">
      <w:pPr>
        <w:spacing w:after="0" w:line="240" w:lineRule="auto"/>
      </w:pPr>
      <w:r>
        <w:separator/>
      </w:r>
    </w:p>
  </w:endnote>
  <w:endnote w:type="continuationSeparator" w:id="0">
    <w:p w14:paraId="4D3479B4" w14:textId="77777777" w:rsidR="00970C63" w:rsidRDefault="00970C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64781720"/>
      <w:docPartObj>
        <w:docPartGallery w:val="Page Numbers (Bottom of Page)"/>
        <w:docPartUnique/>
      </w:docPartObj>
    </w:sdtPr>
    <w:sdtEndPr/>
    <w:sdtContent>
      <w:p w14:paraId="273B875C" w14:textId="09345172" w:rsidR="00F6451A" w:rsidRDefault="00F6451A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D4550">
          <w:rPr>
            <w:noProof/>
          </w:rPr>
          <w:t>36</w:t>
        </w:r>
        <w:r>
          <w:fldChar w:fldCharType="end"/>
        </w:r>
      </w:p>
    </w:sdtContent>
  </w:sdt>
  <w:p w14:paraId="31C4AB91" w14:textId="77777777" w:rsidR="00F6451A" w:rsidRDefault="00F6451A">
    <w:pPr>
      <w:pStyle w:val="ab"/>
    </w:pPr>
  </w:p>
  <w:p w14:paraId="60F696AA" w14:textId="77777777" w:rsidR="00F6451A" w:rsidRDefault="00F6451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A66ADC" w14:textId="77777777" w:rsidR="00970C63" w:rsidRDefault="00970C63">
      <w:pPr>
        <w:spacing w:after="0" w:line="240" w:lineRule="auto"/>
      </w:pPr>
      <w:r>
        <w:separator/>
      </w:r>
    </w:p>
  </w:footnote>
  <w:footnote w:type="continuationSeparator" w:id="0">
    <w:p w14:paraId="207D91F5" w14:textId="77777777" w:rsidR="00970C63" w:rsidRDefault="00970C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C199B"/>
    <w:multiLevelType w:val="hybridMultilevel"/>
    <w:tmpl w:val="986603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C2B78"/>
    <w:multiLevelType w:val="hybridMultilevel"/>
    <w:tmpl w:val="BDDC5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A1BFC"/>
    <w:multiLevelType w:val="multilevel"/>
    <w:tmpl w:val="9F842910"/>
    <w:lvl w:ilvl="0">
      <w:start w:val="11"/>
      <w:numFmt w:val="decimal"/>
      <w:lvlText w:val="%1.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86" w:hanging="44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36" w:hanging="1800"/>
      </w:pPr>
      <w:rPr>
        <w:rFonts w:hint="default"/>
      </w:rPr>
    </w:lvl>
  </w:abstractNum>
  <w:abstractNum w:abstractNumId="3" w15:restartNumberingAfterBreak="0">
    <w:nsid w:val="08BA6F2D"/>
    <w:multiLevelType w:val="hybridMultilevel"/>
    <w:tmpl w:val="A3AA30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D86150"/>
    <w:multiLevelType w:val="hybridMultilevel"/>
    <w:tmpl w:val="E4D0B0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0228AB"/>
    <w:multiLevelType w:val="hybridMultilevel"/>
    <w:tmpl w:val="B3789E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44A522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126CD9"/>
    <w:multiLevelType w:val="hybridMultilevel"/>
    <w:tmpl w:val="2774E5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806E6E"/>
    <w:multiLevelType w:val="multilevel"/>
    <w:tmpl w:val="D7346AA6"/>
    <w:lvl w:ilvl="0">
      <w:start w:val="1"/>
      <w:numFmt w:val="decimal"/>
      <w:pStyle w:val="a"/>
      <w:lvlText w:val="%1."/>
      <w:lvlJc w:val="left"/>
      <w:pPr>
        <w:tabs>
          <w:tab w:val="num" w:pos="375"/>
        </w:tabs>
        <w:ind w:left="375" w:hanging="375"/>
      </w:pPr>
    </w:lvl>
    <w:lvl w:ilvl="1">
      <w:start w:val="1"/>
      <w:numFmt w:val="decimal"/>
      <w:pStyle w:val="a0"/>
      <w:isLgl/>
      <w:lvlText w:val="%1.%2."/>
      <w:lvlJc w:val="left"/>
      <w:pPr>
        <w:tabs>
          <w:tab w:val="num" w:pos="1110"/>
        </w:tabs>
        <w:ind w:left="1110" w:hanging="1110"/>
      </w:pPr>
      <w:rPr>
        <w:b/>
      </w:rPr>
    </w:lvl>
    <w:lvl w:ilvl="2">
      <w:start w:val="1"/>
      <w:numFmt w:val="decimal"/>
      <w:pStyle w:val="a1"/>
      <w:isLgl/>
      <w:lvlText w:val="%1.%2.%3."/>
      <w:lvlJc w:val="left"/>
      <w:pPr>
        <w:tabs>
          <w:tab w:val="num" w:pos="1110"/>
        </w:tabs>
        <w:ind w:left="1110" w:hanging="1110"/>
      </w:pPr>
      <w:rPr>
        <w:b/>
      </w:rPr>
    </w:lvl>
    <w:lvl w:ilvl="3">
      <w:start w:val="1"/>
      <w:numFmt w:val="decimal"/>
      <w:isLgl/>
      <w:lvlText w:val="%1.%2.%3.%4."/>
      <w:lvlJc w:val="left"/>
      <w:pPr>
        <w:tabs>
          <w:tab w:val="num" w:pos="1110"/>
        </w:tabs>
        <w:ind w:left="1110" w:hanging="1110"/>
      </w:pPr>
    </w:lvl>
    <w:lvl w:ilvl="4">
      <w:start w:val="1"/>
      <w:numFmt w:val="decimal"/>
      <w:isLgl/>
      <w:lvlText w:val="%1.%2.%3.%4.%5."/>
      <w:lvlJc w:val="left"/>
      <w:pPr>
        <w:tabs>
          <w:tab w:val="num" w:pos="1110"/>
        </w:tabs>
        <w:ind w:left="1110" w:hanging="1110"/>
      </w:pPr>
    </w:lvl>
    <w:lvl w:ilvl="5">
      <w:start w:val="1"/>
      <w:numFmt w:val="decimal"/>
      <w:isLgl/>
      <w:lvlText w:val="%1.%2.%3.%4.%5.%6."/>
      <w:lvlJc w:val="left"/>
      <w:pPr>
        <w:tabs>
          <w:tab w:val="num" w:pos="1110"/>
        </w:tabs>
        <w:ind w:left="1110" w:hanging="111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1800"/>
        </w:tabs>
        <w:ind w:left="1800" w:hanging="1800"/>
      </w:pPr>
    </w:lvl>
  </w:abstractNum>
  <w:abstractNum w:abstractNumId="8" w15:restartNumberingAfterBreak="0">
    <w:nsid w:val="0C0E32F4"/>
    <w:multiLevelType w:val="hybridMultilevel"/>
    <w:tmpl w:val="F03AA6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315A69"/>
    <w:multiLevelType w:val="multilevel"/>
    <w:tmpl w:val="73108FD2"/>
    <w:lvl w:ilvl="0">
      <w:start w:val="9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6"/>
      <w:numFmt w:val="decimal"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76F2426"/>
    <w:multiLevelType w:val="multilevel"/>
    <w:tmpl w:val="212C1CD4"/>
    <w:lvl w:ilvl="0">
      <w:start w:val="11"/>
      <w:numFmt w:val="decimal"/>
      <w:lvlText w:val="%1"/>
      <w:lvlJc w:val="left"/>
      <w:pPr>
        <w:ind w:left="600" w:hanging="600"/>
      </w:pPr>
      <w:rPr>
        <w:rFonts w:eastAsiaTheme="majorEastAsia" w:hint="default"/>
        <w:color w:val="2E74B5" w:themeColor="accent1" w:themeShade="BF"/>
        <w:sz w:val="24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eastAsiaTheme="majorEastAsia" w:hint="default"/>
        <w:color w:val="2E74B5" w:themeColor="accent1" w:themeShade="BF"/>
        <w:sz w:val="24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eastAsiaTheme="majorEastAsia" w:hint="default"/>
        <w:color w:val="2E74B5" w:themeColor="accent1" w:themeShade="BF"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hint="default"/>
        <w:color w:val="2E74B5" w:themeColor="accent1" w:themeShade="BF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hint="default"/>
        <w:color w:val="2E74B5" w:themeColor="accent1" w:themeShade="BF"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Theme="majorEastAsia" w:hint="default"/>
        <w:color w:val="2E74B5" w:themeColor="accent1" w:themeShade="BF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hint="default"/>
        <w:color w:val="2E74B5" w:themeColor="accent1" w:themeShade="BF"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Theme="majorEastAsia" w:hint="default"/>
        <w:color w:val="2E74B5" w:themeColor="accent1" w:themeShade="BF"/>
        <w:sz w:val="2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eastAsiaTheme="majorEastAsia" w:hint="default"/>
        <w:color w:val="2E74B5" w:themeColor="accent1" w:themeShade="BF"/>
        <w:sz w:val="24"/>
      </w:rPr>
    </w:lvl>
  </w:abstractNum>
  <w:abstractNum w:abstractNumId="11" w15:restartNumberingAfterBreak="0">
    <w:nsid w:val="17D9252B"/>
    <w:multiLevelType w:val="multilevel"/>
    <w:tmpl w:val="96BE9B5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192C5435"/>
    <w:multiLevelType w:val="hybridMultilevel"/>
    <w:tmpl w:val="66FC34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8F2AC9"/>
    <w:multiLevelType w:val="hybridMultilevel"/>
    <w:tmpl w:val="4AAE715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1A7A6331"/>
    <w:multiLevelType w:val="hybridMultilevel"/>
    <w:tmpl w:val="4D18E9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EF0F60"/>
    <w:multiLevelType w:val="hybridMultilevel"/>
    <w:tmpl w:val="352EA5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5C4BA4"/>
    <w:multiLevelType w:val="multilevel"/>
    <w:tmpl w:val="72D842D2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40" w:hanging="1800"/>
      </w:pPr>
      <w:rPr>
        <w:rFonts w:hint="default"/>
      </w:rPr>
    </w:lvl>
  </w:abstractNum>
  <w:abstractNum w:abstractNumId="17" w15:restartNumberingAfterBreak="0">
    <w:nsid w:val="230540B1"/>
    <w:multiLevelType w:val="hybridMultilevel"/>
    <w:tmpl w:val="44FE2482"/>
    <w:lvl w:ilvl="0" w:tplc="46F2480E">
      <w:start w:val="1"/>
      <w:numFmt w:val="bullet"/>
      <w:pStyle w:val="a2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3082F0A"/>
    <w:multiLevelType w:val="hybridMultilevel"/>
    <w:tmpl w:val="EA3CB61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922CBD4">
      <w:numFmt w:val="bullet"/>
      <w:lvlText w:val="•"/>
      <w:lvlJc w:val="left"/>
      <w:pPr>
        <w:ind w:left="2007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24AD2B79"/>
    <w:multiLevelType w:val="hybridMultilevel"/>
    <w:tmpl w:val="E962D154"/>
    <w:lvl w:ilvl="0" w:tplc="3F309F8A">
      <w:start w:val="8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26815A8E"/>
    <w:multiLevelType w:val="hybridMultilevel"/>
    <w:tmpl w:val="74B83C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902AD0"/>
    <w:multiLevelType w:val="hybridMultilevel"/>
    <w:tmpl w:val="3A60EC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ED7B60"/>
    <w:multiLevelType w:val="hybridMultilevel"/>
    <w:tmpl w:val="BA304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7495DFF"/>
    <w:multiLevelType w:val="hybridMultilevel"/>
    <w:tmpl w:val="75D629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7749B6"/>
    <w:multiLevelType w:val="hybridMultilevel"/>
    <w:tmpl w:val="144E55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8F3A9A"/>
    <w:multiLevelType w:val="hybridMultilevel"/>
    <w:tmpl w:val="A7D8A2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A92562"/>
    <w:multiLevelType w:val="multilevel"/>
    <w:tmpl w:val="D786EE1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  <w:b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  <w:b/>
      </w:rPr>
    </w:lvl>
  </w:abstractNum>
  <w:abstractNum w:abstractNumId="27" w15:restartNumberingAfterBreak="0">
    <w:nsid w:val="2C88205C"/>
    <w:multiLevelType w:val="hybridMultilevel"/>
    <w:tmpl w:val="404069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F63202F"/>
    <w:multiLevelType w:val="multilevel"/>
    <w:tmpl w:val="BFB4E346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29" w15:restartNumberingAfterBreak="0">
    <w:nsid w:val="30CA73F0"/>
    <w:multiLevelType w:val="hybridMultilevel"/>
    <w:tmpl w:val="0C14B9B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12E797B"/>
    <w:multiLevelType w:val="hybridMultilevel"/>
    <w:tmpl w:val="4C6C1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2EB2408"/>
    <w:multiLevelType w:val="multilevel"/>
    <w:tmpl w:val="65EC756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i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32FD60BE"/>
    <w:multiLevelType w:val="hybridMultilevel"/>
    <w:tmpl w:val="53B6BEBE"/>
    <w:lvl w:ilvl="0" w:tplc="04190001">
      <w:start w:val="1"/>
      <w:numFmt w:val="bullet"/>
      <w:lvlText w:val=""/>
      <w:lvlJc w:val="left"/>
      <w:pPr>
        <w:ind w:left="16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330158D6"/>
    <w:multiLevelType w:val="hybridMultilevel"/>
    <w:tmpl w:val="C6683DE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346531A3"/>
    <w:multiLevelType w:val="hybridMultilevel"/>
    <w:tmpl w:val="0EA2E2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52E512A"/>
    <w:multiLevelType w:val="hybridMultilevel"/>
    <w:tmpl w:val="0D7CA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5997A1D"/>
    <w:multiLevelType w:val="hybridMultilevel"/>
    <w:tmpl w:val="BB0C70C0"/>
    <w:lvl w:ilvl="0" w:tplc="32703CC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5FC4D09"/>
    <w:multiLevelType w:val="hybridMultilevel"/>
    <w:tmpl w:val="44B652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7295342"/>
    <w:multiLevelType w:val="hybridMultilevel"/>
    <w:tmpl w:val="A476D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851677"/>
    <w:multiLevelType w:val="hybridMultilevel"/>
    <w:tmpl w:val="F998D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80D1B78"/>
    <w:multiLevelType w:val="hybridMultilevel"/>
    <w:tmpl w:val="165E5EC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C6542FA0">
      <w:numFmt w:val="bullet"/>
      <w:lvlText w:val="•"/>
      <w:lvlJc w:val="left"/>
      <w:pPr>
        <w:ind w:left="1572" w:hanging="492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86250C5"/>
    <w:multiLevelType w:val="hybridMultilevel"/>
    <w:tmpl w:val="9BB880A4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2" w15:restartNumberingAfterBreak="0">
    <w:nsid w:val="389D132F"/>
    <w:multiLevelType w:val="hybridMultilevel"/>
    <w:tmpl w:val="557496D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39A956B3"/>
    <w:multiLevelType w:val="multilevel"/>
    <w:tmpl w:val="C422D106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44" w15:restartNumberingAfterBreak="0">
    <w:nsid w:val="3A1B52EC"/>
    <w:multiLevelType w:val="hybridMultilevel"/>
    <w:tmpl w:val="DBE43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A2D0622"/>
    <w:multiLevelType w:val="hybridMultilevel"/>
    <w:tmpl w:val="0E5E7B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A6C0CA8"/>
    <w:multiLevelType w:val="hybridMultilevel"/>
    <w:tmpl w:val="926A5E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B073E2C"/>
    <w:multiLevelType w:val="hybridMultilevel"/>
    <w:tmpl w:val="A3A684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BF72783"/>
    <w:multiLevelType w:val="hybridMultilevel"/>
    <w:tmpl w:val="0C30C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CF7052E"/>
    <w:multiLevelType w:val="hybridMultilevel"/>
    <w:tmpl w:val="DD98CB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D581B41"/>
    <w:multiLevelType w:val="hybridMultilevel"/>
    <w:tmpl w:val="9028F3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E89510B"/>
    <w:multiLevelType w:val="hybridMultilevel"/>
    <w:tmpl w:val="56C2C4A2"/>
    <w:lvl w:ilvl="0" w:tplc="32703CC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2" w15:restartNumberingAfterBreak="0">
    <w:nsid w:val="3E963819"/>
    <w:multiLevelType w:val="hybridMultilevel"/>
    <w:tmpl w:val="2446F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EEB1086"/>
    <w:multiLevelType w:val="hybridMultilevel"/>
    <w:tmpl w:val="0D48C73A"/>
    <w:lvl w:ilvl="0" w:tplc="0E84441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F0F51CB"/>
    <w:multiLevelType w:val="hybridMultilevel"/>
    <w:tmpl w:val="4336CB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0C809DC"/>
    <w:multiLevelType w:val="multilevel"/>
    <w:tmpl w:val="F342F0F4"/>
    <w:lvl w:ilvl="0">
      <w:start w:val="10"/>
      <w:numFmt w:val="decimal"/>
      <w:lvlText w:val="%1."/>
      <w:lvlJc w:val="left"/>
      <w:pPr>
        <w:ind w:left="764" w:hanging="48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64" w:hanging="48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2464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3194" w:hanging="72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4284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5014" w:hanging="108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6104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6834" w:hanging="144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7924" w:hanging="1800"/>
      </w:pPr>
      <w:rPr>
        <w:rFonts w:hint="default"/>
        <w:b w:val="0"/>
      </w:rPr>
    </w:lvl>
  </w:abstractNum>
  <w:abstractNum w:abstractNumId="56" w15:restartNumberingAfterBreak="0">
    <w:nsid w:val="443F6C60"/>
    <w:multiLevelType w:val="hybridMultilevel"/>
    <w:tmpl w:val="B6A44F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4AC2C42"/>
    <w:multiLevelType w:val="hybridMultilevel"/>
    <w:tmpl w:val="4AD64D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50F0977"/>
    <w:multiLevelType w:val="hybridMultilevel"/>
    <w:tmpl w:val="AA6ECF6C"/>
    <w:lvl w:ilvl="0" w:tplc="041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9" w15:restartNumberingAfterBreak="0">
    <w:nsid w:val="456C738E"/>
    <w:multiLevelType w:val="hybridMultilevel"/>
    <w:tmpl w:val="E03E3D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6BD7EAE"/>
    <w:multiLevelType w:val="hybridMultilevel"/>
    <w:tmpl w:val="73445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72C2F24"/>
    <w:multiLevelType w:val="hybridMultilevel"/>
    <w:tmpl w:val="94865A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8103FB4"/>
    <w:multiLevelType w:val="hybridMultilevel"/>
    <w:tmpl w:val="415A6B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8AC4486"/>
    <w:multiLevelType w:val="hybridMultilevel"/>
    <w:tmpl w:val="2850C8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A171D09"/>
    <w:multiLevelType w:val="multilevel"/>
    <w:tmpl w:val="FC3AC9BA"/>
    <w:lvl w:ilvl="0">
      <w:start w:val="9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90" w:hanging="36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896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2342" w:hanging="72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3148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3594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44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4846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5652" w:hanging="1800"/>
      </w:pPr>
      <w:rPr>
        <w:rFonts w:hint="default"/>
        <w:b w:val="0"/>
      </w:rPr>
    </w:lvl>
  </w:abstractNum>
  <w:abstractNum w:abstractNumId="65" w15:restartNumberingAfterBreak="0">
    <w:nsid w:val="4A6B31A8"/>
    <w:multiLevelType w:val="hybridMultilevel"/>
    <w:tmpl w:val="1CBE00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542FA0">
      <w:numFmt w:val="bullet"/>
      <w:lvlText w:val="•"/>
      <w:lvlJc w:val="left"/>
      <w:pPr>
        <w:ind w:left="1572" w:hanging="492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AE32AFA"/>
    <w:multiLevelType w:val="singleLevel"/>
    <w:tmpl w:val="EFE00F88"/>
    <w:lvl w:ilvl="0">
      <w:start w:val="1"/>
      <w:numFmt w:val="bullet"/>
      <w:pStyle w:val="Bullet1"/>
      <w:lvlText w:val=""/>
      <w:lvlJc w:val="left"/>
      <w:pPr>
        <w:tabs>
          <w:tab w:val="num" w:pos="1418"/>
        </w:tabs>
        <w:ind w:left="1418" w:hanging="709"/>
      </w:pPr>
      <w:rPr>
        <w:rFonts w:ascii="Symbol" w:hAnsi="Symbol" w:hint="default"/>
      </w:rPr>
    </w:lvl>
  </w:abstractNum>
  <w:abstractNum w:abstractNumId="67" w15:restartNumberingAfterBreak="0">
    <w:nsid w:val="4C0E67F4"/>
    <w:multiLevelType w:val="hybridMultilevel"/>
    <w:tmpl w:val="B76C52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DEB78BB"/>
    <w:multiLevelType w:val="hybridMultilevel"/>
    <w:tmpl w:val="FDCE55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19D4296"/>
    <w:multiLevelType w:val="hybridMultilevel"/>
    <w:tmpl w:val="639CDE4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0" w15:restartNumberingAfterBreak="0">
    <w:nsid w:val="54E17DAE"/>
    <w:multiLevelType w:val="multilevel"/>
    <w:tmpl w:val="954E35DE"/>
    <w:lvl w:ilvl="0">
      <w:start w:val="7"/>
      <w:numFmt w:val="decimal"/>
      <w:lvlText w:val="%1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9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4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9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84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52" w:hanging="1800"/>
      </w:pPr>
      <w:rPr>
        <w:rFonts w:hint="default"/>
      </w:rPr>
    </w:lvl>
  </w:abstractNum>
  <w:abstractNum w:abstractNumId="71" w15:restartNumberingAfterBreak="0">
    <w:nsid w:val="57906A12"/>
    <w:multiLevelType w:val="hybridMultilevel"/>
    <w:tmpl w:val="EDBC06C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2" w15:restartNumberingAfterBreak="0">
    <w:nsid w:val="59060769"/>
    <w:multiLevelType w:val="multilevel"/>
    <w:tmpl w:val="3DAEB202"/>
    <w:lvl w:ilvl="0">
      <w:start w:val="2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3" w15:restartNumberingAfterBreak="0">
    <w:nsid w:val="5A540AEF"/>
    <w:multiLevelType w:val="hybridMultilevel"/>
    <w:tmpl w:val="466CFF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AC57898"/>
    <w:multiLevelType w:val="hybridMultilevel"/>
    <w:tmpl w:val="4E06C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B453EA7"/>
    <w:multiLevelType w:val="hybridMultilevel"/>
    <w:tmpl w:val="A04C34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14C20A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BE77D67"/>
    <w:multiLevelType w:val="hybridMultilevel"/>
    <w:tmpl w:val="433E093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7" w15:restartNumberingAfterBreak="0">
    <w:nsid w:val="5E715AE9"/>
    <w:multiLevelType w:val="hybridMultilevel"/>
    <w:tmpl w:val="79D2E774"/>
    <w:lvl w:ilvl="0" w:tplc="04190015">
      <w:start w:val="1"/>
      <w:numFmt w:val="upperLetter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8" w15:restartNumberingAfterBreak="0">
    <w:nsid w:val="60A8658E"/>
    <w:multiLevelType w:val="hybridMultilevel"/>
    <w:tmpl w:val="C1263F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3087AB6"/>
    <w:multiLevelType w:val="hybridMultilevel"/>
    <w:tmpl w:val="F76CB4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6732041"/>
    <w:multiLevelType w:val="hybridMultilevel"/>
    <w:tmpl w:val="217618B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1" w15:restartNumberingAfterBreak="0">
    <w:nsid w:val="673D5E1B"/>
    <w:multiLevelType w:val="hybridMultilevel"/>
    <w:tmpl w:val="D87481B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 w15:restartNumberingAfterBreak="0">
    <w:nsid w:val="67DF2EC5"/>
    <w:multiLevelType w:val="hybridMultilevel"/>
    <w:tmpl w:val="BA2478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8FC4D57"/>
    <w:multiLevelType w:val="hybridMultilevel"/>
    <w:tmpl w:val="A31617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979218C"/>
    <w:multiLevelType w:val="hybridMultilevel"/>
    <w:tmpl w:val="53369F0E"/>
    <w:lvl w:ilvl="0" w:tplc="7248B976">
      <w:start w:val="1"/>
      <w:numFmt w:val="bullet"/>
      <w:lvlText w:val="-"/>
      <w:lvlJc w:val="left"/>
      <w:pPr>
        <w:ind w:left="1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A405E50">
      <w:start w:val="1"/>
      <w:numFmt w:val="bullet"/>
      <w:lvlText w:val="o"/>
      <w:lvlJc w:val="left"/>
      <w:pPr>
        <w:ind w:left="10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80E93DE">
      <w:start w:val="1"/>
      <w:numFmt w:val="bullet"/>
      <w:lvlText w:val="▪"/>
      <w:lvlJc w:val="left"/>
      <w:pPr>
        <w:ind w:left="18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670BA78">
      <w:start w:val="1"/>
      <w:numFmt w:val="bullet"/>
      <w:lvlText w:val="•"/>
      <w:lvlJc w:val="left"/>
      <w:pPr>
        <w:ind w:left="25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98369E">
      <w:start w:val="1"/>
      <w:numFmt w:val="bullet"/>
      <w:lvlText w:val="o"/>
      <w:lvlJc w:val="left"/>
      <w:pPr>
        <w:ind w:left="32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03ED822">
      <w:start w:val="1"/>
      <w:numFmt w:val="bullet"/>
      <w:lvlText w:val="▪"/>
      <w:lvlJc w:val="left"/>
      <w:pPr>
        <w:ind w:left="39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18CAEC">
      <w:start w:val="1"/>
      <w:numFmt w:val="bullet"/>
      <w:lvlText w:val="•"/>
      <w:lvlJc w:val="left"/>
      <w:pPr>
        <w:ind w:left="46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ECFE16">
      <w:start w:val="1"/>
      <w:numFmt w:val="bullet"/>
      <w:lvlText w:val="o"/>
      <w:lvlJc w:val="left"/>
      <w:pPr>
        <w:ind w:left="54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4881206">
      <w:start w:val="1"/>
      <w:numFmt w:val="bullet"/>
      <w:lvlText w:val="▪"/>
      <w:lvlJc w:val="left"/>
      <w:pPr>
        <w:ind w:left="61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6A615D1C"/>
    <w:multiLevelType w:val="multilevel"/>
    <w:tmpl w:val="9E5466FE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6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6" w15:restartNumberingAfterBreak="0">
    <w:nsid w:val="6B061FD9"/>
    <w:multiLevelType w:val="hybridMultilevel"/>
    <w:tmpl w:val="0CF688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BB426C7"/>
    <w:multiLevelType w:val="hybridMultilevel"/>
    <w:tmpl w:val="8FECB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D065B33"/>
    <w:multiLevelType w:val="hybridMultilevel"/>
    <w:tmpl w:val="3056CB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6E4D4BD1"/>
    <w:multiLevelType w:val="hybridMultilevel"/>
    <w:tmpl w:val="A26218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12A38A6"/>
    <w:multiLevelType w:val="hybridMultilevel"/>
    <w:tmpl w:val="CC7EA690"/>
    <w:lvl w:ilvl="0" w:tplc="32703CC4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1" w15:restartNumberingAfterBreak="0">
    <w:nsid w:val="71812F12"/>
    <w:multiLevelType w:val="hybridMultilevel"/>
    <w:tmpl w:val="1FD0DA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2A56C88"/>
    <w:multiLevelType w:val="hybridMultilevel"/>
    <w:tmpl w:val="41583A20"/>
    <w:lvl w:ilvl="0" w:tplc="FCCA5D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3320587"/>
    <w:multiLevelType w:val="hybridMultilevel"/>
    <w:tmpl w:val="54ACD7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529746F"/>
    <w:multiLevelType w:val="multilevel"/>
    <w:tmpl w:val="35D4538C"/>
    <w:lvl w:ilvl="0">
      <w:start w:val="10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6"/>
      <w:numFmt w:val="decimal"/>
      <w:lvlText w:val="%1.%2.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5" w15:restartNumberingAfterBreak="0">
    <w:nsid w:val="7628284D"/>
    <w:multiLevelType w:val="hybridMultilevel"/>
    <w:tmpl w:val="7F926C6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780E0405"/>
    <w:multiLevelType w:val="hybridMultilevel"/>
    <w:tmpl w:val="280475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BF54795"/>
    <w:multiLevelType w:val="hybridMultilevel"/>
    <w:tmpl w:val="7B0CFE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E386DD1"/>
    <w:multiLevelType w:val="multilevel"/>
    <w:tmpl w:val="7158C806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6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40" w:hanging="1800"/>
      </w:pPr>
      <w:rPr>
        <w:rFonts w:hint="default"/>
      </w:rPr>
    </w:lvl>
  </w:abstractNum>
  <w:num w:numId="1">
    <w:abstractNumId w:val="5"/>
  </w:num>
  <w:num w:numId="2">
    <w:abstractNumId w:val="78"/>
  </w:num>
  <w:num w:numId="3">
    <w:abstractNumId w:val="61"/>
  </w:num>
  <w:num w:numId="4">
    <w:abstractNumId w:val="41"/>
  </w:num>
  <w:num w:numId="5">
    <w:abstractNumId w:val="8"/>
  </w:num>
  <w:num w:numId="6">
    <w:abstractNumId w:val="35"/>
  </w:num>
  <w:num w:numId="7">
    <w:abstractNumId w:val="67"/>
  </w:num>
  <w:num w:numId="8">
    <w:abstractNumId w:val="37"/>
  </w:num>
  <w:num w:numId="9">
    <w:abstractNumId w:val="25"/>
  </w:num>
  <w:num w:numId="10">
    <w:abstractNumId w:val="45"/>
  </w:num>
  <w:num w:numId="11">
    <w:abstractNumId w:val="93"/>
  </w:num>
  <w:num w:numId="12">
    <w:abstractNumId w:val="87"/>
  </w:num>
  <w:num w:numId="13">
    <w:abstractNumId w:val="73"/>
  </w:num>
  <w:num w:numId="14">
    <w:abstractNumId w:val="79"/>
  </w:num>
  <w:num w:numId="15">
    <w:abstractNumId w:val="47"/>
  </w:num>
  <w:num w:numId="16">
    <w:abstractNumId w:val="96"/>
  </w:num>
  <w:num w:numId="17">
    <w:abstractNumId w:val="39"/>
  </w:num>
  <w:num w:numId="18">
    <w:abstractNumId w:val="62"/>
  </w:num>
  <w:num w:numId="19">
    <w:abstractNumId w:val="1"/>
  </w:num>
  <w:num w:numId="20">
    <w:abstractNumId w:val="30"/>
  </w:num>
  <w:num w:numId="21">
    <w:abstractNumId w:val="0"/>
  </w:num>
  <w:num w:numId="22">
    <w:abstractNumId w:val="97"/>
  </w:num>
  <w:num w:numId="23">
    <w:abstractNumId w:val="15"/>
  </w:num>
  <w:num w:numId="24">
    <w:abstractNumId w:val="33"/>
  </w:num>
  <w:num w:numId="25">
    <w:abstractNumId w:val="82"/>
  </w:num>
  <w:num w:numId="26">
    <w:abstractNumId w:val="59"/>
  </w:num>
  <w:num w:numId="27">
    <w:abstractNumId w:val="27"/>
  </w:num>
  <w:num w:numId="28">
    <w:abstractNumId w:val="57"/>
  </w:num>
  <w:num w:numId="29">
    <w:abstractNumId w:val="50"/>
  </w:num>
  <w:num w:numId="30">
    <w:abstractNumId w:val="86"/>
  </w:num>
  <w:num w:numId="31">
    <w:abstractNumId w:val="12"/>
  </w:num>
  <w:num w:numId="32">
    <w:abstractNumId w:val="84"/>
  </w:num>
  <w:num w:numId="33">
    <w:abstractNumId w:val="70"/>
  </w:num>
  <w:num w:numId="34">
    <w:abstractNumId w:val="16"/>
  </w:num>
  <w:num w:numId="35">
    <w:abstractNumId w:val="92"/>
  </w:num>
  <w:num w:numId="36">
    <w:abstractNumId w:val="85"/>
  </w:num>
  <w:num w:numId="37">
    <w:abstractNumId w:val="88"/>
  </w:num>
  <w:num w:numId="38">
    <w:abstractNumId w:val="19"/>
  </w:num>
  <w:num w:numId="39">
    <w:abstractNumId w:val="46"/>
  </w:num>
  <w:num w:numId="40">
    <w:abstractNumId w:val="14"/>
  </w:num>
  <w:num w:numId="41">
    <w:abstractNumId w:val="13"/>
  </w:num>
  <w:num w:numId="42">
    <w:abstractNumId w:val="64"/>
  </w:num>
  <w:num w:numId="43">
    <w:abstractNumId w:val="98"/>
  </w:num>
  <w:num w:numId="44">
    <w:abstractNumId w:val="9"/>
  </w:num>
  <w:num w:numId="45">
    <w:abstractNumId w:val="65"/>
  </w:num>
  <w:num w:numId="46">
    <w:abstractNumId w:val="42"/>
  </w:num>
  <w:num w:numId="47">
    <w:abstractNumId w:val="74"/>
  </w:num>
  <w:num w:numId="48">
    <w:abstractNumId w:val="55"/>
  </w:num>
  <w:num w:numId="49">
    <w:abstractNumId w:val="94"/>
  </w:num>
  <w:num w:numId="50">
    <w:abstractNumId w:val="69"/>
  </w:num>
  <w:num w:numId="51">
    <w:abstractNumId w:val="75"/>
  </w:num>
  <w:num w:numId="52">
    <w:abstractNumId w:val="80"/>
  </w:num>
  <w:num w:numId="53">
    <w:abstractNumId w:val="18"/>
  </w:num>
  <w:num w:numId="54">
    <w:abstractNumId w:val="48"/>
  </w:num>
  <w:num w:numId="55">
    <w:abstractNumId w:val="38"/>
  </w:num>
  <w:num w:numId="56">
    <w:abstractNumId w:val="34"/>
  </w:num>
  <w:num w:numId="57">
    <w:abstractNumId w:val="68"/>
  </w:num>
  <w:num w:numId="58">
    <w:abstractNumId w:val="4"/>
  </w:num>
  <w:num w:numId="59">
    <w:abstractNumId w:val="71"/>
  </w:num>
  <w:num w:numId="60">
    <w:abstractNumId w:val="44"/>
  </w:num>
  <w:num w:numId="61">
    <w:abstractNumId w:val="77"/>
  </w:num>
  <w:num w:numId="62">
    <w:abstractNumId w:val="49"/>
  </w:num>
  <w:num w:numId="63">
    <w:abstractNumId w:val="89"/>
  </w:num>
  <w:num w:numId="64">
    <w:abstractNumId w:val="83"/>
  </w:num>
  <w:num w:numId="65">
    <w:abstractNumId w:val="91"/>
  </w:num>
  <w:num w:numId="66">
    <w:abstractNumId w:val="20"/>
  </w:num>
  <w:num w:numId="67">
    <w:abstractNumId w:val="60"/>
  </w:num>
  <w:num w:numId="68">
    <w:abstractNumId w:val="24"/>
  </w:num>
  <w:num w:numId="69">
    <w:abstractNumId w:val="63"/>
  </w:num>
  <w:num w:numId="70">
    <w:abstractNumId w:val="52"/>
  </w:num>
  <w:num w:numId="71">
    <w:abstractNumId w:val="54"/>
  </w:num>
  <w:num w:numId="72">
    <w:abstractNumId w:val="6"/>
  </w:num>
  <w:num w:numId="7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66"/>
  </w:num>
  <w:num w:numId="75">
    <w:abstractNumId w:val="31"/>
  </w:num>
  <w:num w:numId="76">
    <w:abstractNumId w:val="17"/>
  </w:num>
  <w:num w:numId="77">
    <w:abstractNumId w:val="21"/>
  </w:num>
  <w:num w:numId="78">
    <w:abstractNumId w:val="10"/>
  </w:num>
  <w:num w:numId="79">
    <w:abstractNumId w:val="2"/>
  </w:num>
  <w:num w:numId="80">
    <w:abstractNumId w:val="81"/>
  </w:num>
  <w:num w:numId="81">
    <w:abstractNumId w:val="72"/>
  </w:num>
  <w:num w:numId="82">
    <w:abstractNumId w:val="22"/>
  </w:num>
  <w:num w:numId="83">
    <w:abstractNumId w:val="76"/>
  </w:num>
  <w:num w:numId="84">
    <w:abstractNumId w:val="56"/>
  </w:num>
  <w:num w:numId="85">
    <w:abstractNumId w:val="11"/>
  </w:num>
  <w:num w:numId="86">
    <w:abstractNumId w:val="26"/>
  </w:num>
  <w:num w:numId="87">
    <w:abstractNumId w:val="3"/>
  </w:num>
  <w:num w:numId="88">
    <w:abstractNumId w:val="23"/>
  </w:num>
  <w:num w:numId="89">
    <w:abstractNumId w:val="51"/>
  </w:num>
  <w:num w:numId="90">
    <w:abstractNumId w:val="36"/>
  </w:num>
  <w:num w:numId="91">
    <w:abstractNumId w:val="90"/>
  </w:num>
  <w:num w:numId="92">
    <w:abstractNumId w:val="53"/>
  </w:num>
  <w:num w:numId="93">
    <w:abstractNumId w:val="43"/>
  </w:num>
  <w:num w:numId="94">
    <w:abstractNumId w:val="28"/>
  </w:num>
  <w:num w:numId="95">
    <w:abstractNumId w:val="95"/>
  </w:num>
  <w:num w:numId="96">
    <w:abstractNumId w:val="40"/>
  </w:num>
  <w:num w:numId="97">
    <w:abstractNumId w:val="58"/>
  </w:num>
  <w:num w:numId="98">
    <w:abstractNumId w:val="29"/>
  </w:num>
  <w:num w:numId="99">
    <w:abstractNumId w:val="32"/>
  </w:num>
  <w:numIdMacAtCleanup w:val="9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Степанова Любовь Борисовна">
    <w15:presenceInfo w15:providerId="AD" w15:userId="S-1-5-21-663321101-185577641-1637318381-60478"/>
  </w15:person>
  <w15:person w15:author="Хайретдинова Галия Динмухаммятовна">
    <w15:presenceInfo w15:providerId="None" w15:userId="Хайретдинова Галия Динмухаммятовна"/>
  </w15:person>
  <w15:person w15:author="Екатерина Шнайдер">
    <w15:presenceInfo w15:providerId="Windows Live" w15:userId="fad1a0b626a8f20a"/>
  </w15:person>
  <w15:person w15:author="Зыков Олег Викторович">
    <w15:presenceInfo w15:providerId="None" w15:userId="Зыков Олег Викторович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trackRevisions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1A1"/>
    <w:rsid w:val="000041A1"/>
    <w:rsid w:val="00022F6D"/>
    <w:rsid w:val="000255BE"/>
    <w:rsid w:val="00027887"/>
    <w:rsid w:val="000329F9"/>
    <w:rsid w:val="000511FF"/>
    <w:rsid w:val="00080232"/>
    <w:rsid w:val="00094B94"/>
    <w:rsid w:val="000C4A76"/>
    <w:rsid w:val="000E1683"/>
    <w:rsid w:val="000E292C"/>
    <w:rsid w:val="000E4E35"/>
    <w:rsid w:val="000E59B7"/>
    <w:rsid w:val="000F5CB9"/>
    <w:rsid w:val="001406C5"/>
    <w:rsid w:val="001606FA"/>
    <w:rsid w:val="00166DDC"/>
    <w:rsid w:val="00172485"/>
    <w:rsid w:val="00194030"/>
    <w:rsid w:val="001A5F02"/>
    <w:rsid w:val="001B1BF7"/>
    <w:rsid w:val="001E1CFD"/>
    <w:rsid w:val="001E2AE9"/>
    <w:rsid w:val="001F21F2"/>
    <w:rsid w:val="001F77A0"/>
    <w:rsid w:val="00217CA1"/>
    <w:rsid w:val="00242579"/>
    <w:rsid w:val="00250C6D"/>
    <w:rsid w:val="00256368"/>
    <w:rsid w:val="00263AAE"/>
    <w:rsid w:val="00284C6E"/>
    <w:rsid w:val="00285B3F"/>
    <w:rsid w:val="002A366A"/>
    <w:rsid w:val="002B4A86"/>
    <w:rsid w:val="002B687D"/>
    <w:rsid w:val="002D1FB2"/>
    <w:rsid w:val="002D20A6"/>
    <w:rsid w:val="002D4550"/>
    <w:rsid w:val="002D46BF"/>
    <w:rsid w:val="002E4B63"/>
    <w:rsid w:val="002F2D96"/>
    <w:rsid w:val="002F462C"/>
    <w:rsid w:val="00300ED3"/>
    <w:rsid w:val="00305018"/>
    <w:rsid w:val="00315AA9"/>
    <w:rsid w:val="003343AD"/>
    <w:rsid w:val="003521A7"/>
    <w:rsid w:val="00356B7F"/>
    <w:rsid w:val="003626DF"/>
    <w:rsid w:val="003657BF"/>
    <w:rsid w:val="00370A5F"/>
    <w:rsid w:val="0037704D"/>
    <w:rsid w:val="00383502"/>
    <w:rsid w:val="003A2DF2"/>
    <w:rsid w:val="003C478E"/>
    <w:rsid w:val="003D1B77"/>
    <w:rsid w:val="00402321"/>
    <w:rsid w:val="004033D7"/>
    <w:rsid w:val="00403B6A"/>
    <w:rsid w:val="004058FF"/>
    <w:rsid w:val="00414E01"/>
    <w:rsid w:val="00421666"/>
    <w:rsid w:val="00432117"/>
    <w:rsid w:val="00442107"/>
    <w:rsid w:val="00453381"/>
    <w:rsid w:val="00471147"/>
    <w:rsid w:val="004863C5"/>
    <w:rsid w:val="004B0530"/>
    <w:rsid w:val="004B58D7"/>
    <w:rsid w:val="004D5CBE"/>
    <w:rsid w:val="004E3F72"/>
    <w:rsid w:val="004F72B1"/>
    <w:rsid w:val="005062C9"/>
    <w:rsid w:val="00507DB2"/>
    <w:rsid w:val="00510DDD"/>
    <w:rsid w:val="00515BFC"/>
    <w:rsid w:val="00522449"/>
    <w:rsid w:val="00524316"/>
    <w:rsid w:val="005318D8"/>
    <w:rsid w:val="0054505E"/>
    <w:rsid w:val="0054768B"/>
    <w:rsid w:val="0055561D"/>
    <w:rsid w:val="00574D8C"/>
    <w:rsid w:val="0058309D"/>
    <w:rsid w:val="00595772"/>
    <w:rsid w:val="005A2DEC"/>
    <w:rsid w:val="005B067E"/>
    <w:rsid w:val="005B0FA6"/>
    <w:rsid w:val="005D295A"/>
    <w:rsid w:val="005E00D2"/>
    <w:rsid w:val="005E760A"/>
    <w:rsid w:val="005F4160"/>
    <w:rsid w:val="006155B1"/>
    <w:rsid w:val="0064635D"/>
    <w:rsid w:val="00650074"/>
    <w:rsid w:val="00652519"/>
    <w:rsid w:val="00660D35"/>
    <w:rsid w:val="006841EF"/>
    <w:rsid w:val="0069280E"/>
    <w:rsid w:val="00693F7D"/>
    <w:rsid w:val="006B28FE"/>
    <w:rsid w:val="006B2D1F"/>
    <w:rsid w:val="006B2FA1"/>
    <w:rsid w:val="006B3029"/>
    <w:rsid w:val="006C2A13"/>
    <w:rsid w:val="006F27D5"/>
    <w:rsid w:val="00706CD6"/>
    <w:rsid w:val="007176E8"/>
    <w:rsid w:val="00720A25"/>
    <w:rsid w:val="0072695B"/>
    <w:rsid w:val="007415F1"/>
    <w:rsid w:val="00750357"/>
    <w:rsid w:val="00755766"/>
    <w:rsid w:val="00757A90"/>
    <w:rsid w:val="0076386C"/>
    <w:rsid w:val="00766C21"/>
    <w:rsid w:val="007829B7"/>
    <w:rsid w:val="007850C1"/>
    <w:rsid w:val="007911FA"/>
    <w:rsid w:val="00791654"/>
    <w:rsid w:val="007C73EC"/>
    <w:rsid w:val="007E7C34"/>
    <w:rsid w:val="007F0554"/>
    <w:rsid w:val="00800DFC"/>
    <w:rsid w:val="008113D1"/>
    <w:rsid w:val="00820C8E"/>
    <w:rsid w:val="008364EA"/>
    <w:rsid w:val="008400E8"/>
    <w:rsid w:val="00851EC9"/>
    <w:rsid w:val="00861209"/>
    <w:rsid w:val="00865B9C"/>
    <w:rsid w:val="008710EE"/>
    <w:rsid w:val="008B6E1E"/>
    <w:rsid w:val="008E196A"/>
    <w:rsid w:val="009026BD"/>
    <w:rsid w:val="009061A2"/>
    <w:rsid w:val="00913215"/>
    <w:rsid w:val="00924655"/>
    <w:rsid w:val="00927331"/>
    <w:rsid w:val="009278DD"/>
    <w:rsid w:val="00950363"/>
    <w:rsid w:val="009613E6"/>
    <w:rsid w:val="00970C63"/>
    <w:rsid w:val="00970DAF"/>
    <w:rsid w:val="00997B85"/>
    <w:rsid w:val="009B77CA"/>
    <w:rsid w:val="009C5B78"/>
    <w:rsid w:val="009D5F97"/>
    <w:rsid w:val="009E3872"/>
    <w:rsid w:val="009F04D7"/>
    <w:rsid w:val="009F655C"/>
    <w:rsid w:val="00A014BD"/>
    <w:rsid w:val="00A3444F"/>
    <w:rsid w:val="00A35A6F"/>
    <w:rsid w:val="00A518B4"/>
    <w:rsid w:val="00A669D5"/>
    <w:rsid w:val="00A83248"/>
    <w:rsid w:val="00A94D9F"/>
    <w:rsid w:val="00AA7DEE"/>
    <w:rsid w:val="00AB02AE"/>
    <w:rsid w:val="00AB4E8D"/>
    <w:rsid w:val="00AC4651"/>
    <w:rsid w:val="00AC5BA4"/>
    <w:rsid w:val="00AD7242"/>
    <w:rsid w:val="00AE43D8"/>
    <w:rsid w:val="00AE5070"/>
    <w:rsid w:val="00B01A64"/>
    <w:rsid w:val="00B0750F"/>
    <w:rsid w:val="00B15C17"/>
    <w:rsid w:val="00B15F48"/>
    <w:rsid w:val="00B1747E"/>
    <w:rsid w:val="00B26BFA"/>
    <w:rsid w:val="00B27EC4"/>
    <w:rsid w:val="00B32DFA"/>
    <w:rsid w:val="00B4773A"/>
    <w:rsid w:val="00B635BE"/>
    <w:rsid w:val="00B67A81"/>
    <w:rsid w:val="00B96A80"/>
    <w:rsid w:val="00BA327D"/>
    <w:rsid w:val="00BB6A95"/>
    <w:rsid w:val="00BC30DA"/>
    <w:rsid w:val="00BE0448"/>
    <w:rsid w:val="00C6527F"/>
    <w:rsid w:val="00C76476"/>
    <w:rsid w:val="00C87169"/>
    <w:rsid w:val="00C904D5"/>
    <w:rsid w:val="00C952FC"/>
    <w:rsid w:val="00CA5096"/>
    <w:rsid w:val="00CB6612"/>
    <w:rsid w:val="00CD2DF6"/>
    <w:rsid w:val="00CE4963"/>
    <w:rsid w:val="00CF2A74"/>
    <w:rsid w:val="00CF7BEC"/>
    <w:rsid w:val="00D040C1"/>
    <w:rsid w:val="00D06BCF"/>
    <w:rsid w:val="00D12BD8"/>
    <w:rsid w:val="00D12DE9"/>
    <w:rsid w:val="00D3303E"/>
    <w:rsid w:val="00D46BF0"/>
    <w:rsid w:val="00D5020A"/>
    <w:rsid w:val="00D51EF8"/>
    <w:rsid w:val="00D53A5C"/>
    <w:rsid w:val="00D54ED1"/>
    <w:rsid w:val="00D723CB"/>
    <w:rsid w:val="00D81DC1"/>
    <w:rsid w:val="00D8283B"/>
    <w:rsid w:val="00DA0C82"/>
    <w:rsid w:val="00DA533F"/>
    <w:rsid w:val="00DA6176"/>
    <w:rsid w:val="00DC7F7C"/>
    <w:rsid w:val="00DF7F0D"/>
    <w:rsid w:val="00E03C8A"/>
    <w:rsid w:val="00E11DF4"/>
    <w:rsid w:val="00E6326A"/>
    <w:rsid w:val="00E72DE7"/>
    <w:rsid w:val="00E86200"/>
    <w:rsid w:val="00EA0DED"/>
    <w:rsid w:val="00EB2603"/>
    <w:rsid w:val="00EC3CFA"/>
    <w:rsid w:val="00ED1EE3"/>
    <w:rsid w:val="00ED459F"/>
    <w:rsid w:val="00ED6D86"/>
    <w:rsid w:val="00EE3360"/>
    <w:rsid w:val="00EE6CD1"/>
    <w:rsid w:val="00F24425"/>
    <w:rsid w:val="00F6451A"/>
    <w:rsid w:val="00F71F28"/>
    <w:rsid w:val="00F7644D"/>
    <w:rsid w:val="00F85B21"/>
    <w:rsid w:val="00FA1A5C"/>
    <w:rsid w:val="00FC49C0"/>
    <w:rsid w:val="00FD00BB"/>
    <w:rsid w:val="00FD6843"/>
    <w:rsid w:val="00FD6FE0"/>
    <w:rsid w:val="00FE6AB3"/>
    <w:rsid w:val="00FF1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4AB90A"/>
  <w15:docId w15:val="{18F218FF-6E1F-4A0E-8465-BEB083EF7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</w:style>
  <w:style w:type="paragraph" w:styleId="1">
    <w:name w:val="heading 1"/>
    <w:basedOn w:val="a3"/>
    <w:next w:val="a3"/>
    <w:link w:val="10"/>
    <w:uiPriority w:val="9"/>
    <w:qFormat/>
    <w:rsid w:val="000041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3"/>
    <w:next w:val="a3"/>
    <w:link w:val="20"/>
    <w:uiPriority w:val="9"/>
    <w:unhideWhenUsed/>
    <w:qFormat/>
    <w:rsid w:val="000041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3"/>
    <w:next w:val="a3"/>
    <w:link w:val="30"/>
    <w:uiPriority w:val="9"/>
    <w:unhideWhenUsed/>
    <w:qFormat/>
    <w:rsid w:val="000041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0041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0041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4"/>
    <w:link w:val="2"/>
    <w:uiPriority w:val="9"/>
    <w:rsid w:val="000041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4"/>
    <w:link w:val="3"/>
    <w:uiPriority w:val="9"/>
    <w:rsid w:val="000041A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4"/>
    <w:link w:val="4"/>
    <w:uiPriority w:val="9"/>
    <w:semiHidden/>
    <w:rsid w:val="000041A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7">
    <w:name w:val="List Paragraph"/>
    <w:basedOn w:val="a3"/>
    <w:uiPriority w:val="34"/>
    <w:qFormat/>
    <w:rsid w:val="000041A1"/>
    <w:pPr>
      <w:ind w:left="720"/>
      <w:contextualSpacing/>
    </w:pPr>
  </w:style>
  <w:style w:type="table" w:styleId="a8">
    <w:name w:val="Table Grid"/>
    <w:basedOn w:val="a5"/>
    <w:uiPriority w:val="39"/>
    <w:rsid w:val="000041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3"/>
    <w:link w:val="aa"/>
    <w:uiPriority w:val="99"/>
    <w:unhideWhenUsed/>
    <w:rsid w:val="000041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4"/>
    <w:link w:val="a9"/>
    <w:uiPriority w:val="99"/>
    <w:rsid w:val="000041A1"/>
  </w:style>
  <w:style w:type="paragraph" w:styleId="ab">
    <w:name w:val="footer"/>
    <w:basedOn w:val="a3"/>
    <w:link w:val="ac"/>
    <w:uiPriority w:val="99"/>
    <w:unhideWhenUsed/>
    <w:rsid w:val="000041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4"/>
    <w:link w:val="ab"/>
    <w:uiPriority w:val="99"/>
    <w:rsid w:val="000041A1"/>
  </w:style>
  <w:style w:type="paragraph" w:styleId="ad">
    <w:name w:val="TOC Heading"/>
    <w:basedOn w:val="1"/>
    <w:next w:val="a3"/>
    <w:uiPriority w:val="39"/>
    <w:unhideWhenUsed/>
    <w:qFormat/>
    <w:rsid w:val="000041A1"/>
    <w:pPr>
      <w:outlineLvl w:val="9"/>
    </w:pPr>
    <w:rPr>
      <w:lang w:eastAsia="ru-RU"/>
    </w:rPr>
  </w:style>
  <w:style w:type="paragraph" w:styleId="11">
    <w:name w:val="toc 1"/>
    <w:basedOn w:val="a3"/>
    <w:next w:val="a3"/>
    <w:autoRedefine/>
    <w:uiPriority w:val="39"/>
    <w:unhideWhenUsed/>
    <w:rsid w:val="000041A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0041A1"/>
    <w:pPr>
      <w:spacing w:after="100"/>
      <w:ind w:left="220"/>
    </w:pPr>
  </w:style>
  <w:style w:type="paragraph" w:styleId="31">
    <w:name w:val="toc 3"/>
    <w:basedOn w:val="a3"/>
    <w:next w:val="a3"/>
    <w:autoRedefine/>
    <w:uiPriority w:val="39"/>
    <w:unhideWhenUsed/>
    <w:rsid w:val="000041A1"/>
    <w:pPr>
      <w:spacing w:after="100"/>
      <w:ind w:left="440"/>
    </w:pPr>
  </w:style>
  <w:style w:type="character" w:styleId="ae">
    <w:name w:val="Hyperlink"/>
    <w:basedOn w:val="a4"/>
    <w:uiPriority w:val="99"/>
    <w:unhideWhenUsed/>
    <w:rsid w:val="000041A1"/>
    <w:rPr>
      <w:color w:val="0563C1" w:themeColor="hyperlink"/>
      <w:u w:val="single"/>
    </w:rPr>
  </w:style>
  <w:style w:type="paragraph" w:styleId="af">
    <w:name w:val="Balloon Text"/>
    <w:basedOn w:val="a3"/>
    <w:link w:val="af0"/>
    <w:uiPriority w:val="99"/>
    <w:semiHidden/>
    <w:unhideWhenUsed/>
    <w:rsid w:val="000041A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4"/>
    <w:link w:val="af"/>
    <w:uiPriority w:val="99"/>
    <w:semiHidden/>
    <w:rsid w:val="000041A1"/>
    <w:rPr>
      <w:rFonts w:ascii="Segoe UI" w:hAnsi="Segoe UI" w:cs="Segoe UI"/>
      <w:sz w:val="18"/>
      <w:szCs w:val="18"/>
    </w:rPr>
  </w:style>
  <w:style w:type="character" w:styleId="af1">
    <w:name w:val="annotation reference"/>
    <w:basedOn w:val="a4"/>
    <w:uiPriority w:val="99"/>
    <w:semiHidden/>
    <w:unhideWhenUsed/>
    <w:rsid w:val="000041A1"/>
    <w:rPr>
      <w:sz w:val="16"/>
      <w:szCs w:val="16"/>
    </w:rPr>
  </w:style>
  <w:style w:type="paragraph" w:styleId="af2">
    <w:name w:val="annotation text"/>
    <w:basedOn w:val="a3"/>
    <w:link w:val="af3"/>
    <w:uiPriority w:val="99"/>
    <w:semiHidden/>
    <w:unhideWhenUsed/>
    <w:rsid w:val="000041A1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4"/>
    <w:link w:val="af2"/>
    <w:uiPriority w:val="99"/>
    <w:semiHidden/>
    <w:rsid w:val="000041A1"/>
    <w:rPr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041A1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0041A1"/>
    <w:rPr>
      <w:b/>
      <w:bCs/>
      <w:sz w:val="20"/>
      <w:szCs w:val="20"/>
    </w:rPr>
  </w:style>
  <w:style w:type="paragraph" w:styleId="af6">
    <w:name w:val="Revision"/>
    <w:hidden/>
    <w:uiPriority w:val="99"/>
    <w:semiHidden/>
    <w:rsid w:val="000041A1"/>
    <w:pPr>
      <w:spacing w:after="0" w:line="240" w:lineRule="auto"/>
    </w:pPr>
  </w:style>
  <w:style w:type="paragraph" w:customStyle="1" w:styleId="Default">
    <w:name w:val="Default"/>
    <w:rsid w:val="000041A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a">
    <w:name w:val="Первый уровень"/>
    <w:basedOn w:val="a3"/>
    <w:rsid w:val="000041A1"/>
    <w:pPr>
      <w:numPr>
        <w:numId w:val="73"/>
      </w:numPr>
      <w:tabs>
        <w:tab w:val="clear" w:pos="375"/>
      </w:tabs>
      <w:spacing w:after="0" w:line="240" w:lineRule="auto"/>
      <w:ind w:left="0" w:firstLine="0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4"/>
      <w:lang w:eastAsia="ru-RU"/>
    </w:rPr>
  </w:style>
  <w:style w:type="paragraph" w:customStyle="1" w:styleId="a0">
    <w:name w:val="Второй уровень"/>
    <w:basedOn w:val="a3"/>
    <w:link w:val="af7"/>
    <w:rsid w:val="000041A1"/>
    <w:pPr>
      <w:numPr>
        <w:ilvl w:val="1"/>
        <w:numId w:val="73"/>
      </w:numPr>
      <w:tabs>
        <w:tab w:val="clear" w:pos="1110"/>
      </w:tabs>
      <w:spacing w:after="0" w:line="240" w:lineRule="auto"/>
      <w:ind w:left="0" w:firstLine="0"/>
      <w:jc w:val="both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7">
    <w:name w:val="Второй уровень Знак"/>
    <w:basedOn w:val="a4"/>
    <w:link w:val="a0"/>
    <w:rsid w:val="000041A1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1">
    <w:name w:val="Третий уровень"/>
    <w:basedOn w:val="a3"/>
    <w:rsid w:val="000041A1"/>
    <w:pPr>
      <w:numPr>
        <w:ilvl w:val="2"/>
        <w:numId w:val="73"/>
      </w:numPr>
      <w:tabs>
        <w:tab w:val="clear" w:pos="1110"/>
      </w:tabs>
      <w:spacing w:after="0" w:line="240" w:lineRule="auto"/>
      <w:ind w:left="720" w:firstLine="0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Bullet1">
    <w:name w:val="Bullet 1"/>
    <w:basedOn w:val="a3"/>
    <w:rsid w:val="000041A1"/>
    <w:pPr>
      <w:widowControl w:val="0"/>
      <w:numPr>
        <w:numId w:val="74"/>
      </w:numPr>
      <w:adjustRightInd w:val="0"/>
      <w:spacing w:after="240" w:line="360" w:lineRule="atLeast"/>
      <w:jc w:val="both"/>
      <w:textAlignment w:val="baseline"/>
    </w:pPr>
    <w:rPr>
      <w:rFonts w:ascii="Times New Roman" w:eastAsia="Times New Roman" w:hAnsi="Times New Roman" w:cs="Times New Roman"/>
      <w:sz w:val="24"/>
      <w:szCs w:val="20"/>
      <w:lang w:val="en-US"/>
    </w:rPr>
  </w:style>
  <w:style w:type="table" w:customStyle="1" w:styleId="-431">
    <w:name w:val="Список-таблица 4 — акцент 31"/>
    <w:basedOn w:val="a5"/>
    <w:uiPriority w:val="49"/>
    <w:rsid w:val="000041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f8">
    <w:name w:val="Обычный текст"/>
    <w:basedOn w:val="a3"/>
    <w:rsid w:val="000041A1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2">
    <w:name w:val="Перечисление"/>
    <w:basedOn w:val="a3"/>
    <w:rsid w:val="000041A1"/>
    <w:pPr>
      <w:numPr>
        <w:numId w:val="76"/>
      </w:numPr>
      <w:spacing w:after="0" w:line="240" w:lineRule="auto"/>
      <w:jc w:val="both"/>
    </w:pPr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paragraph" w:styleId="af9">
    <w:name w:val="Body Text"/>
    <w:basedOn w:val="a3"/>
    <w:link w:val="afa"/>
    <w:uiPriority w:val="1"/>
    <w:qFormat/>
    <w:rsid w:val="001F77A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a">
    <w:name w:val="Основной текст Знак"/>
    <w:basedOn w:val="a4"/>
    <w:link w:val="af9"/>
    <w:uiPriority w:val="1"/>
    <w:rsid w:val="001F77A0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image" Target="media/image6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theme" Target="theme/theme1.xml"/><Relationship Id="rId10" Type="http://schemas.microsoft.com/office/2011/relationships/commentsExtended" Target="commentsExtended.xml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2A6E83-932E-4AFC-9673-E26719A4B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36</Pages>
  <Words>20254</Words>
  <Characters>115454</Characters>
  <Application>Microsoft Office Word</Application>
  <DocSecurity>0</DocSecurity>
  <Lines>962</Lines>
  <Paragraphs>270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135438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Степанова Любовь Борисовна</dc:creator>
  <cp:keywords/>
  <dc:description/>
  <cp:lastModifiedBy>Степанова Любовь Борисовна</cp:lastModifiedBy>
  <cp:revision>2</cp:revision>
  <cp:lastPrinted>2024-10-29T12:29:00Z</cp:lastPrinted>
  <dcterms:created xsi:type="dcterms:W3CDTF">2024-10-30T16:11:00Z</dcterms:created>
  <dcterms:modified xsi:type="dcterms:W3CDTF">2024-10-30T16:11:00Z</dcterms:modified>
</cp:coreProperties>
</file>